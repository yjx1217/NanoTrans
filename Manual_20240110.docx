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D896F1" w14:textId="77777777" w:rsidR="00211619" w:rsidRDefault="00211619" w:rsidP="00C27392">
      <w:pPr>
        <w:jc w:val="both"/>
      </w:pPr>
    </w:p>
    <w:p w14:paraId="48235432" w14:textId="77777777" w:rsidR="00851A6E" w:rsidRDefault="00851A6E" w:rsidP="00C27392">
      <w:pPr>
        <w:jc w:val="both"/>
      </w:pPr>
    </w:p>
    <w:p w14:paraId="0E61E84B" w14:textId="36951533" w:rsidR="00926637" w:rsidRDefault="00A259C0" w:rsidP="00851A6E">
      <w:pPr>
        <w:jc w:val="center"/>
      </w:pPr>
      <w:r>
        <w:rPr>
          <w:noProof/>
        </w:rPr>
        <w:drawing>
          <wp:inline distT="0" distB="0" distL="0" distR="0" wp14:anchorId="105B12B5" wp14:editId="5293C742">
            <wp:extent cx="3053080" cy="1041307"/>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95261" cy="1055693"/>
                    </a:xfrm>
                    <a:prstGeom prst="rect">
                      <a:avLst/>
                    </a:prstGeom>
                  </pic:spPr>
                </pic:pic>
              </a:graphicData>
            </a:graphic>
          </wp:inline>
        </w:drawing>
      </w:r>
    </w:p>
    <w:p w14:paraId="5D194ED3" w14:textId="77777777" w:rsidR="00851A6E" w:rsidRPr="00851A6E" w:rsidRDefault="00851A6E" w:rsidP="00851A6E">
      <w:pPr>
        <w:jc w:val="center"/>
      </w:pPr>
    </w:p>
    <w:p w14:paraId="2EF1DCBB" w14:textId="77777777" w:rsidR="00926637" w:rsidRDefault="00926637" w:rsidP="00932696">
      <w:pPr>
        <w:jc w:val="center"/>
        <w:rPr>
          <w:rFonts w:cstheme="minorHAnsi"/>
          <w:sz w:val="52"/>
          <w:lang w:val="en"/>
        </w:rPr>
      </w:pPr>
      <w:r w:rsidRPr="00926637">
        <w:rPr>
          <w:rFonts w:cstheme="minorHAnsi"/>
          <w:sz w:val="52"/>
          <w:lang w:val="en"/>
        </w:rPr>
        <w:t>User Manual</w:t>
      </w:r>
    </w:p>
    <w:p w14:paraId="0FADB0E0" w14:textId="77777777" w:rsidR="00926637" w:rsidRDefault="00926637" w:rsidP="00932696">
      <w:pPr>
        <w:jc w:val="center"/>
        <w:rPr>
          <w:rFonts w:cstheme="minorHAnsi"/>
          <w:sz w:val="52"/>
          <w:lang w:val="en"/>
        </w:rPr>
      </w:pPr>
    </w:p>
    <w:p w14:paraId="15674B08" w14:textId="77777777" w:rsidR="00926637" w:rsidRDefault="00926637" w:rsidP="00932696">
      <w:pPr>
        <w:jc w:val="center"/>
        <w:rPr>
          <w:rFonts w:cstheme="minorHAnsi"/>
          <w:sz w:val="52"/>
          <w:lang w:val="en"/>
        </w:rPr>
      </w:pPr>
    </w:p>
    <w:p w14:paraId="36B63A96" w14:textId="77777777" w:rsidR="00926637" w:rsidRDefault="00926637" w:rsidP="00932696">
      <w:pPr>
        <w:jc w:val="center"/>
        <w:rPr>
          <w:rFonts w:cstheme="minorHAnsi"/>
          <w:sz w:val="52"/>
          <w:lang w:val="en"/>
        </w:rPr>
      </w:pPr>
    </w:p>
    <w:p w14:paraId="07F26DAE" w14:textId="4E232982" w:rsidR="00926637" w:rsidRDefault="00A259C0" w:rsidP="00932696">
      <w:pPr>
        <w:jc w:val="center"/>
        <w:rPr>
          <w:rFonts w:cstheme="minorHAnsi"/>
          <w:sz w:val="44"/>
          <w:lang w:val="en"/>
        </w:rPr>
      </w:pPr>
      <w:r>
        <w:rPr>
          <w:rFonts w:cstheme="minorHAnsi"/>
          <w:sz w:val="44"/>
        </w:rPr>
        <w:t>NanoTrans</w:t>
      </w:r>
      <w:r w:rsidR="00926637" w:rsidRPr="00926637">
        <w:rPr>
          <w:rFonts w:cstheme="minorHAnsi" w:hint="eastAsia"/>
          <w:sz w:val="44"/>
          <w:lang w:val="en"/>
        </w:rPr>
        <w:t>:</w:t>
      </w:r>
      <w:r w:rsidR="00926637" w:rsidRPr="00926637">
        <w:rPr>
          <w:rFonts w:cstheme="minorHAnsi"/>
          <w:sz w:val="44"/>
          <w:lang w:val="en"/>
        </w:rPr>
        <w:t xml:space="preserve"> </w:t>
      </w:r>
      <w:r w:rsidRPr="00A259C0">
        <w:rPr>
          <w:rFonts w:cstheme="minorHAnsi"/>
          <w:sz w:val="44"/>
          <w:lang w:val="en"/>
        </w:rPr>
        <w:t>an integrated computational framework for comprehensive transcriptome analyses with Nanopore direct-RNA sequencing</w:t>
      </w:r>
    </w:p>
    <w:p w14:paraId="7A664FE0" w14:textId="77777777" w:rsidR="00926637" w:rsidRDefault="00926637" w:rsidP="00932696">
      <w:pPr>
        <w:jc w:val="center"/>
        <w:rPr>
          <w:rFonts w:cstheme="minorHAnsi"/>
          <w:sz w:val="44"/>
          <w:lang w:val="en"/>
        </w:rPr>
      </w:pPr>
    </w:p>
    <w:p w14:paraId="42132FE6" w14:textId="77FFBF8F" w:rsidR="00926637" w:rsidRDefault="00926637" w:rsidP="00932696">
      <w:pPr>
        <w:jc w:val="center"/>
        <w:rPr>
          <w:rFonts w:cstheme="minorHAnsi"/>
          <w:sz w:val="36"/>
          <w:lang w:val="en"/>
        </w:rPr>
      </w:pPr>
      <w:r w:rsidRPr="00926637">
        <w:rPr>
          <w:rFonts w:cstheme="minorHAnsi"/>
          <w:sz w:val="36"/>
          <w:lang w:val="en"/>
        </w:rPr>
        <w:t xml:space="preserve">Release </w:t>
      </w:r>
      <w:r>
        <w:rPr>
          <w:rFonts w:cstheme="minorHAnsi"/>
          <w:sz w:val="36"/>
          <w:lang w:val="en"/>
        </w:rPr>
        <w:t>v</w:t>
      </w:r>
      <w:r w:rsidR="00AC412F">
        <w:rPr>
          <w:rFonts w:cstheme="minorHAnsi"/>
          <w:sz w:val="36"/>
          <w:lang w:val="en"/>
        </w:rPr>
        <w:t>0</w:t>
      </w:r>
      <w:r>
        <w:rPr>
          <w:rFonts w:cstheme="minorHAnsi"/>
          <w:sz w:val="36"/>
          <w:lang w:val="en"/>
        </w:rPr>
        <w:t>.</w:t>
      </w:r>
      <w:r w:rsidR="00A259C0">
        <w:rPr>
          <w:rFonts w:cstheme="minorHAnsi"/>
          <w:sz w:val="36"/>
          <w:lang w:val="en"/>
        </w:rPr>
        <w:t>0</w:t>
      </w:r>
      <w:r>
        <w:rPr>
          <w:rFonts w:cstheme="minorHAnsi"/>
          <w:sz w:val="36"/>
          <w:lang w:val="en"/>
        </w:rPr>
        <w:t>.</w:t>
      </w:r>
      <w:del w:id="0" w:author="杨鲁栋" w:date="2024-01-08T15:51:00Z">
        <w:r w:rsidR="00AC412F" w:rsidDel="00147C07">
          <w:rPr>
            <w:rFonts w:cstheme="minorHAnsi"/>
            <w:sz w:val="36"/>
            <w:lang w:val="en"/>
          </w:rPr>
          <w:delText>1</w:delText>
        </w:r>
      </w:del>
      <w:ins w:id="1" w:author="杨鲁栋" w:date="2024-01-08T15:51:00Z">
        <w:r w:rsidR="00147C07">
          <w:rPr>
            <w:rFonts w:cstheme="minorHAnsi"/>
            <w:sz w:val="36"/>
            <w:lang w:val="en"/>
          </w:rPr>
          <w:t>2</w:t>
        </w:r>
      </w:ins>
    </w:p>
    <w:p w14:paraId="75215734" w14:textId="7EEE4BE9" w:rsidR="00926637" w:rsidRDefault="00E6367F" w:rsidP="00932696">
      <w:pPr>
        <w:jc w:val="center"/>
        <w:rPr>
          <w:rFonts w:cstheme="minorHAnsi"/>
          <w:sz w:val="36"/>
          <w:lang w:val="en"/>
        </w:rPr>
      </w:pPr>
      <w:r>
        <w:rPr>
          <w:rFonts w:cstheme="minorHAnsi"/>
          <w:sz w:val="36"/>
          <w:lang w:val="en"/>
        </w:rPr>
        <w:t>(</w:t>
      </w:r>
      <w:del w:id="2" w:author="杨鲁栋" w:date="2024-01-08T15:51:00Z">
        <w:r w:rsidDel="00147C07">
          <w:rPr>
            <w:rFonts w:cstheme="minorHAnsi"/>
            <w:sz w:val="36"/>
            <w:lang w:val="en"/>
          </w:rPr>
          <w:delText>202</w:delText>
        </w:r>
        <w:r w:rsidR="00764AD8" w:rsidDel="00147C07">
          <w:rPr>
            <w:rFonts w:cstheme="minorHAnsi"/>
            <w:sz w:val="36"/>
            <w:lang w:val="en"/>
          </w:rPr>
          <w:delText>2</w:delText>
        </w:r>
      </w:del>
      <w:ins w:id="3" w:author="杨鲁栋" w:date="2024-01-08T15:51:00Z">
        <w:r w:rsidR="00147C07">
          <w:rPr>
            <w:rFonts w:cstheme="minorHAnsi"/>
            <w:sz w:val="36"/>
            <w:lang w:val="en"/>
          </w:rPr>
          <w:t>2024</w:t>
        </w:r>
      </w:ins>
      <w:r w:rsidR="00926637">
        <w:rPr>
          <w:rFonts w:cstheme="minorHAnsi"/>
          <w:sz w:val="36"/>
          <w:lang w:val="en"/>
        </w:rPr>
        <w:t>-</w:t>
      </w:r>
      <w:del w:id="4" w:author="杨鲁栋" w:date="2024-01-08T15:51:00Z">
        <w:r w:rsidR="00A259C0" w:rsidDel="00147C07">
          <w:rPr>
            <w:rFonts w:cstheme="minorHAnsi"/>
            <w:sz w:val="36"/>
            <w:lang w:val="en"/>
          </w:rPr>
          <w:delText>11</w:delText>
        </w:r>
      </w:del>
      <w:ins w:id="5" w:author="杨鲁栋" w:date="2024-01-08T15:51:00Z">
        <w:r w:rsidR="00147C07">
          <w:rPr>
            <w:rFonts w:cstheme="minorHAnsi"/>
            <w:sz w:val="36"/>
            <w:lang w:val="en"/>
          </w:rPr>
          <w:t>01</w:t>
        </w:r>
      </w:ins>
      <w:r w:rsidR="00926637">
        <w:rPr>
          <w:rFonts w:cstheme="minorHAnsi"/>
          <w:sz w:val="36"/>
          <w:lang w:val="en"/>
        </w:rPr>
        <w:t>-</w:t>
      </w:r>
      <w:del w:id="6" w:author="杨鲁栋" w:date="2024-01-08T15:51:00Z">
        <w:r w:rsidR="006C156B" w:rsidDel="00147C07">
          <w:rPr>
            <w:rFonts w:cstheme="minorHAnsi"/>
            <w:sz w:val="36"/>
            <w:lang w:val="en"/>
          </w:rPr>
          <w:delText>30</w:delText>
        </w:r>
      </w:del>
      <w:ins w:id="7" w:author="杨鲁栋" w:date="2024-01-08T15:51:00Z">
        <w:r w:rsidR="00147C07">
          <w:rPr>
            <w:rFonts w:cstheme="minorHAnsi"/>
            <w:sz w:val="36"/>
            <w:lang w:val="en"/>
          </w:rPr>
          <w:t>10</w:t>
        </w:r>
      </w:ins>
      <w:r w:rsidR="00926637">
        <w:rPr>
          <w:rFonts w:cstheme="minorHAnsi"/>
          <w:sz w:val="36"/>
          <w:lang w:val="en"/>
        </w:rPr>
        <w:t>)</w:t>
      </w:r>
    </w:p>
    <w:p w14:paraId="1B1B5F21" w14:textId="77777777" w:rsidR="00926637" w:rsidRDefault="00926637" w:rsidP="00932696">
      <w:pPr>
        <w:jc w:val="center"/>
        <w:rPr>
          <w:rFonts w:cstheme="minorHAnsi"/>
          <w:sz w:val="36"/>
          <w:lang w:val="en"/>
        </w:rPr>
      </w:pPr>
    </w:p>
    <w:p w14:paraId="041D2492" w14:textId="77777777" w:rsidR="00926637" w:rsidRDefault="00926637" w:rsidP="00932696">
      <w:pPr>
        <w:jc w:val="center"/>
        <w:rPr>
          <w:rFonts w:cstheme="minorHAnsi"/>
          <w:sz w:val="36"/>
          <w:lang w:val="en"/>
        </w:rPr>
      </w:pPr>
    </w:p>
    <w:p w14:paraId="6D10B5A0" w14:textId="77777777" w:rsidR="00926637" w:rsidRDefault="00926637" w:rsidP="00851A6E">
      <w:pPr>
        <w:rPr>
          <w:rFonts w:cstheme="minorHAnsi"/>
          <w:sz w:val="36"/>
          <w:lang w:val="en"/>
        </w:rPr>
      </w:pPr>
    </w:p>
    <w:p w14:paraId="74F0B374" w14:textId="77777777" w:rsidR="003D1C17" w:rsidRDefault="003D1C17" w:rsidP="00A259C0">
      <w:pPr>
        <w:rPr>
          <w:rFonts w:cstheme="minorHAnsi"/>
          <w:sz w:val="36"/>
          <w:lang w:val="en"/>
        </w:rPr>
      </w:pPr>
    </w:p>
    <w:p w14:paraId="51215988" w14:textId="77777777" w:rsidR="003D1C17" w:rsidRDefault="003D1C17" w:rsidP="00932696">
      <w:pPr>
        <w:jc w:val="center"/>
        <w:rPr>
          <w:rFonts w:cstheme="minorHAnsi"/>
          <w:sz w:val="36"/>
          <w:lang w:val="en"/>
        </w:rPr>
      </w:pPr>
    </w:p>
    <w:p w14:paraId="0774A1EF" w14:textId="42F190FA" w:rsidR="00926637" w:rsidRDefault="0070084A" w:rsidP="0070084A">
      <w:pPr>
        <w:tabs>
          <w:tab w:val="left" w:pos="1816"/>
          <w:tab w:val="center" w:pos="4870"/>
        </w:tabs>
        <w:rPr>
          <w:rFonts w:cstheme="minorHAnsi"/>
          <w:sz w:val="36"/>
          <w:lang w:val="en"/>
        </w:rPr>
      </w:pPr>
      <w:r>
        <w:rPr>
          <w:rFonts w:cstheme="minorHAnsi"/>
          <w:sz w:val="36"/>
          <w:lang w:val="en"/>
        </w:rPr>
        <w:tab/>
      </w:r>
      <w:r>
        <w:rPr>
          <w:rFonts w:cstheme="minorHAnsi"/>
          <w:sz w:val="36"/>
          <w:lang w:val="en"/>
        </w:rPr>
        <w:tab/>
      </w:r>
      <w:r w:rsidR="00A259C0">
        <w:rPr>
          <w:rFonts w:cstheme="minorHAnsi"/>
          <w:sz w:val="36"/>
          <w:lang w:val="en"/>
        </w:rPr>
        <w:t>Correspondence</w:t>
      </w:r>
      <w:r w:rsidR="00926637">
        <w:rPr>
          <w:rFonts w:cstheme="minorHAnsi"/>
          <w:sz w:val="36"/>
          <w:lang w:val="en"/>
        </w:rPr>
        <w:t xml:space="preserve"> Contact:</w:t>
      </w:r>
    </w:p>
    <w:p w14:paraId="2074F40A" w14:textId="77777777" w:rsidR="00926637" w:rsidRDefault="00926637" w:rsidP="00932696">
      <w:pPr>
        <w:jc w:val="center"/>
        <w:rPr>
          <w:rFonts w:cstheme="minorHAnsi"/>
          <w:sz w:val="36"/>
          <w:lang w:val="en"/>
        </w:rPr>
      </w:pPr>
      <w:r>
        <w:rPr>
          <w:rFonts w:cstheme="minorHAnsi"/>
          <w:sz w:val="36"/>
          <w:lang w:val="en"/>
        </w:rPr>
        <w:t>Jia-Xing Yue (</w:t>
      </w:r>
      <w:r w:rsidRPr="00926637">
        <w:rPr>
          <w:rFonts w:ascii="Songti SC" w:eastAsia="Songti SC" w:hAnsi="Songti SC" w:cstheme="minorHAnsi" w:hint="eastAsia"/>
          <w:sz w:val="36"/>
          <w:lang w:val="en"/>
        </w:rPr>
        <w:t>岳家兴</w:t>
      </w:r>
      <w:r>
        <w:rPr>
          <w:rFonts w:cstheme="minorHAnsi"/>
          <w:sz w:val="36"/>
          <w:lang w:val="en"/>
        </w:rPr>
        <w:t>)</w:t>
      </w:r>
    </w:p>
    <w:p w14:paraId="41C2EF89" w14:textId="2E910AF9" w:rsidR="003D1C17" w:rsidRPr="003D1C17" w:rsidRDefault="003D1C17" w:rsidP="00932696">
      <w:pPr>
        <w:jc w:val="center"/>
        <w:rPr>
          <w:rFonts w:cstheme="minorHAnsi"/>
          <w:sz w:val="30"/>
          <w:szCs w:val="30"/>
        </w:rPr>
      </w:pPr>
      <w:r w:rsidRPr="003D1C17">
        <w:rPr>
          <w:rFonts w:cstheme="minorHAnsi"/>
          <w:sz w:val="30"/>
          <w:szCs w:val="30"/>
        </w:rPr>
        <w:t xml:space="preserve">Email: </w:t>
      </w:r>
      <w:r w:rsidRPr="003B7021">
        <w:rPr>
          <w:rFonts w:cstheme="minorHAnsi"/>
          <w:sz w:val="30"/>
          <w:szCs w:val="30"/>
        </w:rPr>
        <w:t>yuejiaxing</w:t>
      </w:r>
      <w:r w:rsidR="003B7021">
        <w:rPr>
          <w:rFonts w:cstheme="minorHAnsi"/>
          <w:sz w:val="30"/>
          <w:szCs w:val="30"/>
        </w:rPr>
        <w:t>[AT]</w:t>
      </w:r>
      <w:r w:rsidRPr="003B7021">
        <w:rPr>
          <w:rFonts w:cstheme="minorHAnsi"/>
          <w:sz w:val="30"/>
          <w:szCs w:val="30"/>
        </w:rPr>
        <w:t>gmail</w:t>
      </w:r>
      <w:r w:rsidR="003B7021">
        <w:rPr>
          <w:rFonts w:cstheme="minorHAnsi"/>
          <w:sz w:val="30"/>
          <w:szCs w:val="30"/>
        </w:rPr>
        <w:t>[DOT]</w:t>
      </w:r>
      <w:r w:rsidRPr="003B7021">
        <w:rPr>
          <w:rFonts w:cstheme="minorHAnsi"/>
          <w:sz w:val="30"/>
          <w:szCs w:val="30"/>
        </w:rPr>
        <w:t>com</w:t>
      </w:r>
    </w:p>
    <w:p w14:paraId="6E6C34AE" w14:textId="21974CEA" w:rsidR="003D1C17" w:rsidRPr="003D1C17" w:rsidRDefault="003D1C17" w:rsidP="00932696">
      <w:pPr>
        <w:jc w:val="center"/>
        <w:rPr>
          <w:rFonts w:cstheme="minorHAnsi"/>
          <w:sz w:val="30"/>
          <w:szCs w:val="30"/>
        </w:rPr>
      </w:pPr>
      <w:r w:rsidRPr="003D1C17">
        <w:rPr>
          <w:rFonts w:cstheme="minorHAnsi"/>
          <w:sz w:val="30"/>
          <w:szCs w:val="30"/>
        </w:rPr>
        <w:t>Git</w:t>
      </w:r>
      <w:r w:rsidR="001D7D83">
        <w:rPr>
          <w:rFonts w:cstheme="minorHAnsi"/>
          <w:sz w:val="30"/>
          <w:szCs w:val="30"/>
        </w:rPr>
        <w:t>H</w:t>
      </w:r>
      <w:r w:rsidRPr="003D1C17">
        <w:rPr>
          <w:rFonts w:cstheme="minorHAnsi"/>
          <w:sz w:val="30"/>
          <w:szCs w:val="30"/>
        </w:rPr>
        <w:t>ub: yjx1217</w:t>
      </w:r>
    </w:p>
    <w:p w14:paraId="482DF637" w14:textId="27EE4D05" w:rsidR="003D1C17" w:rsidRPr="003D1C17" w:rsidRDefault="003D1C17" w:rsidP="00932696">
      <w:pPr>
        <w:jc w:val="center"/>
        <w:rPr>
          <w:rFonts w:cstheme="minorHAnsi"/>
          <w:sz w:val="30"/>
          <w:szCs w:val="30"/>
        </w:rPr>
      </w:pPr>
      <w:r w:rsidRPr="003D1C17">
        <w:rPr>
          <w:rFonts w:cstheme="minorHAnsi"/>
          <w:sz w:val="30"/>
          <w:szCs w:val="30"/>
        </w:rPr>
        <w:t>Twitter: i</w:t>
      </w:r>
      <w:r w:rsidR="00E02CC3">
        <w:rPr>
          <w:rFonts w:cstheme="minorHAnsi"/>
          <w:sz w:val="30"/>
          <w:szCs w:val="30"/>
        </w:rPr>
        <w:t>a</w:t>
      </w:r>
      <w:r w:rsidRPr="003D1C17">
        <w:rPr>
          <w:rFonts w:cstheme="minorHAnsi"/>
          <w:sz w:val="30"/>
          <w:szCs w:val="30"/>
        </w:rPr>
        <w:t>mphioxus</w:t>
      </w:r>
      <w:r w:rsidR="00E02CC3">
        <w:rPr>
          <w:rFonts w:cstheme="minorHAnsi"/>
          <w:sz w:val="30"/>
          <w:szCs w:val="30"/>
        </w:rPr>
        <w:t>, evomicslab</w:t>
      </w:r>
    </w:p>
    <w:p w14:paraId="264B7153" w14:textId="04C75230" w:rsidR="003D1C17" w:rsidRPr="003D1C17" w:rsidRDefault="003D1C17" w:rsidP="00932696">
      <w:pPr>
        <w:jc w:val="center"/>
        <w:rPr>
          <w:rFonts w:cstheme="minorHAnsi"/>
          <w:sz w:val="30"/>
          <w:szCs w:val="30"/>
        </w:rPr>
      </w:pPr>
      <w:r w:rsidRPr="003D1C17">
        <w:rPr>
          <w:rFonts w:cstheme="minorHAnsi"/>
          <w:sz w:val="30"/>
          <w:szCs w:val="30"/>
        </w:rPr>
        <w:t xml:space="preserve">Website: </w:t>
      </w:r>
      <w:hyperlink r:id="rId9" w:history="1">
        <w:r w:rsidR="00E02CC3">
          <w:rPr>
            <w:rStyle w:val="a3"/>
            <w:rFonts w:cstheme="minorHAnsi"/>
            <w:sz w:val="30"/>
            <w:szCs w:val="30"/>
          </w:rPr>
          <w:t>http://evomicslab.org/</w:t>
        </w:r>
      </w:hyperlink>
    </w:p>
    <w:p w14:paraId="374752B9" w14:textId="77777777" w:rsidR="00520A58" w:rsidRDefault="00520A58">
      <w:pPr>
        <w:rPr>
          <w:rFonts w:cstheme="minorHAnsi"/>
          <w:sz w:val="36"/>
        </w:rPr>
      </w:pPr>
      <w:r>
        <w:rPr>
          <w:rFonts w:cstheme="minorHAnsi"/>
          <w:sz w:val="36"/>
        </w:rPr>
        <w:br w:type="page"/>
      </w:r>
    </w:p>
    <w:sdt>
      <w:sdtPr>
        <w:rPr>
          <w:rFonts w:asciiTheme="minorHAnsi" w:eastAsiaTheme="minorEastAsia" w:hAnsiTheme="minorHAnsi" w:cstheme="minorBidi"/>
          <w:b w:val="0"/>
          <w:bCs w:val="0"/>
          <w:color w:val="auto"/>
          <w:sz w:val="24"/>
          <w:szCs w:val="24"/>
          <w:lang w:eastAsia="zh-CN"/>
        </w:rPr>
        <w:id w:val="1176231196"/>
        <w:docPartObj>
          <w:docPartGallery w:val="Table of Contents"/>
          <w:docPartUnique/>
        </w:docPartObj>
      </w:sdtPr>
      <w:sdtEndPr>
        <w:rPr>
          <w:noProof/>
        </w:rPr>
      </w:sdtEndPr>
      <w:sdtContent>
        <w:p w14:paraId="463D4751" w14:textId="77777777" w:rsidR="00520A58" w:rsidRDefault="00520A58">
          <w:pPr>
            <w:pStyle w:val="TOC"/>
          </w:pPr>
        </w:p>
        <w:p w14:paraId="37E5CC89" w14:textId="77777777" w:rsidR="00520A58" w:rsidRDefault="00520A58">
          <w:pPr>
            <w:pStyle w:val="TOC"/>
          </w:pPr>
        </w:p>
        <w:p w14:paraId="05E48302" w14:textId="77777777" w:rsidR="00520A58" w:rsidRDefault="00520A58">
          <w:pPr>
            <w:pStyle w:val="TOC"/>
          </w:pPr>
        </w:p>
        <w:p w14:paraId="2A829209" w14:textId="77777777" w:rsidR="00520A58" w:rsidRDefault="00520A58">
          <w:pPr>
            <w:pStyle w:val="TOC"/>
          </w:pPr>
          <w:r>
            <w:t>Table of Contents</w:t>
          </w:r>
        </w:p>
        <w:p w14:paraId="0D40B889" w14:textId="3B2DE452" w:rsidR="00BB7269" w:rsidRDefault="00520A58">
          <w:pPr>
            <w:pStyle w:val="TOC1"/>
            <w:tabs>
              <w:tab w:val="right" w:leader="dot" w:pos="9730"/>
            </w:tabs>
            <w:rPr>
              <w:b w:val="0"/>
              <w:bCs w:val="0"/>
              <w:i w:val="0"/>
              <w:iCs w:val="0"/>
              <w:noProof/>
            </w:rPr>
          </w:pPr>
          <w:r>
            <w:rPr>
              <w:b w:val="0"/>
              <w:bCs w:val="0"/>
            </w:rPr>
            <w:fldChar w:fldCharType="begin"/>
          </w:r>
          <w:r>
            <w:instrText xml:space="preserve"> TOC \o "1-3" \h \z \u </w:instrText>
          </w:r>
          <w:r>
            <w:rPr>
              <w:b w:val="0"/>
              <w:bCs w:val="0"/>
            </w:rPr>
            <w:fldChar w:fldCharType="separate"/>
          </w:r>
          <w:hyperlink w:anchor="_Toc120787883" w:history="1">
            <w:r w:rsidR="00BB7269" w:rsidRPr="00AA6456">
              <w:rPr>
                <w:rStyle w:val="a3"/>
                <w:rFonts w:cstheme="minorHAnsi"/>
                <w:noProof/>
                <w:lang w:val="en"/>
              </w:rPr>
              <w:t>Introduction</w:t>
            </w:r>
            <w:r w:rsidR="00BB7269">
              <w:rPr>
                <w:noProof/>
                <w:webHidden/>
              </w:rPr>
              <w:tab/>
            </w:r>
            <w:r w:rsidR="00BB7269">
              <w:rPr>
                <w:noProof/>
                <w:webHidden/>
              </w:rPr>
              <w:fldChar w:fldCharType="begin"/>
            </w:r>
            <w:r w:rsidR="00BB7269">
              <w:rPr>
                <w:noProof/>
                <w:webHidden/>
              </w:rPr>
              <w:instrText xml:space="preserve"> PAGEREF _Toc120787883 \h </w:instrText>
            </w:r>
            <w:r w:rsidR="00BB7269">
              <w:rPr>
                <w:noProof/>
                <w:webHidden/>
              </w:rPr>
            </w:r>
            <w:r w:rsidR="00BB7269">
              <w:rPr>
                <w:noProof/>
                <w:webHidden/>
              </w:rPr>
              <w:fldChar w:fldCharType="separate"/>
            </w:r>
            <w:r w:rsidR="00BB7269">
              <w:rPr>
                <w:noProof/>
                <w:webHidden/>
              </w:rPr>
              <w:t>1</w:t>
            </w:r>
            <w:r w:rsidR="00BB7269">
              <w:rPr>
                <w:noProof/>
                <w:webHidden/>
              </w:rPr>
              <w:fldChar w:fldCharType="end"/>
            </w:r>
          </w:hyperlink>
        </w:p>
        <w:p w14:paraId="06F422D6" w14:textId="3CF2EC4E" w:rsidR="00BB7269" w:rsidRDefault="00000000">
          <w:pPr>
            <w:pStyle w:val="TOC1"/>
            <w:tabs>
              <w:tab w:val="right" w:leader="dot" w:pos="9730"/>
            </w:tabs>
            <w:rPr>
              <w:b w:val="0"/>
              <w:bCs w:val="0"/>
              <w:i w:val="0"/>
              <w:iCs w:val="0"/>
              <w:noProof/>
            </w:rPr>
          </w:pPr>
          <w:hyperlink w:anchor="_Toc120787884" w:history="1">
            <w:r w:rsidR="00BB7269" w:rsidRPr="00AA6456">
              <w:rPr>
                <w:rStyle w:val="a3"/>
                <w:noProof/>
              </w:rPr>
              <w:t>Citation</w:t>
            </w:r>
            <w:r w:rsidR="00BB7269">
              <w:rPr>
                <w:noProof/>
                <w:webHidden/>
              </w:rPr>
              <w:tab/>
            </w:r>
            <w:r w:rsidR="00BB7269">
              <w:rPr>
                <w:noProof/>
                <w:webHidden/>
              </w:rPr>
              <w:fldChar w:fldCharType="begin"/>
            </w:r>
            <w:r w:rsidR="00BB7269">
              <w:rPr>
                <w:noProof/>
                <w:webHidden/>
              </w:rPr>
              <w:instrText xml:space="preserve"> PAGEREF _Toc120787884 \h </w:instrText>
            </w:r>
            <w:r w:rsidR="00BB7269">
              <w:rPr>
                <w:noProof/>
                <w:webHidden/>
              </w:rPr>
            </w:r>
            <w:r w:rsidR="00BB7269">
              <w:rPr>
                <w:noProof/>
                <w:webHidden/>
              </w:rPr>
              <w:fldChar w:fldCharType="separate"/>
            </w:r>
            <w:r w:rsidR="00BB7269">
              <w:rPr>
                <w:noProof/>
                <w:webHidden/>
              </w:rPr>
              <w:t>1</w:t>
            </w:r>
            <w:r w:rsidR="00BB7269">
              <w:rPr>
                <w:noProof/>
                <w:webHidden/>
              </w:rPr>
              <w:fldChar w:fldCharType="end"/>
            </w:r>
          </w:hyperlink>
        </w:p>
        <w:p w14:paraId="5EE90EA8" w14:textId="1E528350" w:rsidR="00BB7269" w:rsidRDefault="00000000">
          <w:pPr>
            <w:pStyle w:val="TOC1"/>
            <w:tabs>
              <w:tab w:val="right" w:leader="dot" w:pos="9730"/>
            </w:tabs>
            <w:rPr>
              <w:b w:val="0"/>
              <w:bCs w:val="0"/>
              <w:i w:val="0"/>
              <w:iCs w:val="0"/>
              <w:noProof/>
            </w:rPr>
          </w:pPr>
          <w:hyperlink w:anchor="_Toc120787885" w:history="1">
            <w:r w:rsidR="00BB7269" w:rsidRPr="00AA6456">
              <w:rPr>
                <w:rStyle w:val="a3"/>
                <w:noProof/>
              </w:rPr>
              <w:t>License</w:t>
            </w:r>
            <w:r w:rsidR="00BB7269">
              <w:rPr>
                <w:noProof/>
                <w:webHidden/>
              </w:rPr>
              <w:tab/>
            </w:r>
            <w:r w:rsidR="00BB7269">
              <w:rPr>
                <w:noProof/>
                <w:webHidden/>
              </w:rPr>
              <w:fldChar w:fldCharType="begin"/>
            </w:r>
            <w:r w:rsidR="00BB7269">
              <w:rPr>
                <w:noProof/>
                <w:webHidden/>
              </w:rPr>
              <w:instrText xml:space="preserve"> PAGEREF _Toc120787885 \h </w:instrText>
            </w:r>
            <w:r w:rsidR="00BB7269">
              <w:rPr>
                <w:noProof/>
                <w:webHidden/>
              </w:rPr>
            </w:r>
            <w:r w:rsidR="00BB7269">
              <w:rPr>
                <w:noProof/>
                <w:webHidden/>
              </w:rPr>
              <w:fldChar w:fldCharType="separate"/>
            </w:r>
            <w:r w:rsidR="00BB7269">
              <w:rPr>
                <w:noProof/>
                <w:webHidden/>
              </w:rPr>
              <w:t>1</w:t>
            </w:r>
            <w:r w:rsidR="00BB7269">
              <w:rPr>
                <w:noProof/>
                <w:webHidden/>
              </w:rPr>
              <w:fldChar w:fldCharType="end"/>
            </w:r>
          </w:hyperlink>
        </w:p>
        <w:p w14:paraId="2DE43599" w14:textId="441441BC" w:rsidR="00BB7269" w:rsidRDefault="00000000">
          <w:pPr>
            <w:pStyle w:val="TOC1"/>
            <w:tabs>
              <w:tab w:val="right" w:leader="dot" w:pos="9730"/>
            </w:tabs>
            <w:rPr>
              <w:b w:val="0"/>
              <w:bCs w:val="0"/>
              <w:i w:val="0"/>
              <w:iCs w:val="0"/>
              <w:noProof/>
            </w:rPr>
          </w:pPr>
          <w:hyperlink w:anchor="_Toc120787886" w:history="1">
            <w:r w:rsidR="00BB7269" w:rsidRPr="00AA6456">
              <w:rPr>
                <w:rStyle w:val="a3"/>
                <w:noProof/>
              </w:rPr>
              <w:t>Release history</w:t>
            </w:r>
            <w:r w:rsidR="00BB7269">
              <w:rPr>
                <w:noProof/>
                <w:webHidden/>
              </w:rPr>
              <w:tab/>
            </w:r>
            <w:r w:rsidR="00BB7269">
              <w:rPr>
                <w:noProof/>
                <w:webHidden/>
              </w:rPr>
              <w:fldChar w:fldCharType="begin"/>
            </w:r>
            <w:r w:rsidR="00BB7269">
              <w:rPr>
                <w:noProof/>
                <w:webHidden/>
              </w:rPr>
              <w:instrText xml:space="preserve"> PAGEREF _Toc120787886 \h </w:instrText>
            </w:r>
            <w:r w:rsidR="00BB7269">
              <w:rPr>
                <w:noProof/>
                <w:webHidden/>
              </w:rPr>
            </w:r>
            <w:r w:rsidR="00BB7269">
              <w:rPr>
                <w:noProof/>
                <w:webHidden/>
              </w:rPr>
              <w:fldChar w:fldCharType="separate"/>
            </w:r>
            <w:r w:rsidR="00BB7269">
              <w:rPr>
                <w:noProof/>
                <w:webHidden/>
              </w:rPr>
              <w:t>2</w:t>
            </w:r>
            <w:r w:rsidR="00BB7269">
              <w:rPr>
                <w:noProof/>
                <w:webHidden/>
              </w:rPr>
              <w:fldChar w:fldCharType="end"/>
            </w:r>
          </w:hyperlink>
        </w:p>
        <w:p w14:paraId="26E8FE02" w14:textId="05A212CF" w:rsidR="00BB7269" w:rsidRDefault="00000000">
          <w:pPr>
            <w:pStyle w:val="TOC1"/>
            <w:tabs>
              <w:tab w:val="right" w:leader="dot" w:pos="9730"/>
            </w:tabs>
            <w:rPr>
              <w:b w:val="0"/>
              <w:bCs w:val="0"/>
              <w:i w:val="0"/>
              <w:iCs w:val="0"/>
              <w:noProof/>
            </w:rPr>
          </w:pPr>
          <w:hyperlink w:anchor="_Toc120787887" w:history="1">
            <w:r w:rsidR="00BB7269" w:rsidRPr="00AA6456">
              <w:rPr>
                <w:rStyle w:val="a3"/>
                <w:noProof/>
              </w:rPr>
              <w:t>Software Installation and configuration</w:t>
            </w:r>
            <w:r w:rsidR="00BB7269">
              <w:rPr>
                <w:noProof/>
                <w:webHidden/>
              </w:rPr>
              <w:tab/>
            </w:r>
            <w:r w:rsidR="00BB7269">
              <w:rPr>
                <w:noProof/>
                <w:webHidden/>
              </w:rPr>
              <w:fldChar w:fldCharType="begin"/>
            </w:r>
            <w:r w:rsidR="00BB7269">
              <w:rPr>
                <w:noProof/>
                <w:webHidden/>
              </w:rPr>
              <w:instrText xml:space="preserve"> PAGEREF _Toc120787887 \h </w:instrText>
            </w:r>
            <w:r w:rsidR="00BB7269">
              <w:rPr>
                <w:noProof/>
                <w:webHidden/>
              </w:rPr>
            </w:r>
            <w:r w:rsidR="00BB7269">
              <w:rPr>
                <w:noProof/>
                <w:webHidden/>
              </w:rPr>
              <w:fldChar w:fldCharType="separate"/>
            </w:r>
            <w:r w:rsidR="00BB7269">
              <w:rPr>
                <w:noProof/>
                <w:webHidden/>
              </w:rPr>
              <w:t>2</w:t>
            </w:r>
            <w:r w:rsidR="00BB7269">
              <w:rPr>
                <w:noProof/>
                <w:webHidden/>
              </w:rPr>
              <w:fldChar w:fldCharType="end"/>
            </w:r>
          </w:hyperlink>
        </w:p>
        <w:p w14:paraId="53655AE2" w14:textId="3E6818B5" w:rsidR="00BB7269" w:rsidRDefault="00000000">
          <w:pPr>
            <w:pStyle w:val="TOC1"/>
            <w:tabs>
              <w:tab w:val="right" w:leader="dot" w:pos="9730"/>
            </w:tabs>
            <w:rPr>
              <w:b w:val="0"/>
              <w:bCs w:val="0"/>
              <w:i w:val="0"/>
              <w:iCs w:val="0"/>
              <w:noProof/>
            </w:rPr>
          </w:pPr>
          <w:hyperlink w:anchor="_Toc120787888" w:history="1">
            <w:r w:rsidR="00BB7269" w:rsidRPr="00AA6456">
              <w:rPr>
                <w:rStyle w:val="a3"/>
                <w:noProof/>
              </w:rPr>
              <w:t>Installation</w:t>
            </w:r>
            <w:r w:rsidR="00BB7269">
              <w:rPr>
                <w:noProof/>
                <w:webHidden/>
              </w:rPr>
              <w:tab/>
            </w:r>
            <w:r w:rsidR="00BB7269">
              <w:rPr>
                <w:noProof/>
                <w:webHidden/>
              </w:rPr>
              <w:fldChar w:fldCharType="begin"/>
            </w:r>
            <w:r w:rsidR="00BB7269">
              <w:rPr>
                <w:noProof/>
                <w:webHidden/>
              </w:rPr>
              <w:instrText xml:space="preserve"> PAGEREF _Toc120787888 \h </w:instrText>
            </w:r>
            <w:r w:rsidR="00BB7269">
              <w:rPr>
                <w:noProof/>
                <w:webHidden/>
              </w:rPr>
            </w:r>
            <w:r w:rsidR="00BB7269">
              <w:rPr>
                <w:noProof/>
                <w:webHidden/>
              </w:rPr>
              <w:fldChar w:fldCharType="separate"/>
            </w:r>
            <w:r w:rsidR="00BB7269">
              <w:rPr>
                <w:noProof/>
                <w:webHidden/>
              </w:rPr>
              <w:t>3</w:t>
            </w:r>
            <w:r w:rsidR="00BB7269">
              <w:rPr>
                <w:noProof/>
                <w:webHidden/>
              </w:rPr>
              <w:fldChar w:fldCharType="end"/>
            </w:r>
          </w:hyperlink>
        </w:p>
        <w:p w14:paraId="725C66DE" w14:textId="3055DF12" w:rsidR="00BB7269" w:rsidRDefault="00000000">
          <w:pPr>
            <w:pStyle w:val="TOC1"/>
            <w:tabs>
              <w:tab w:val="right" w:leader="dot" w:pos="9730"/>
            </w:tabs>
            <w:rPr>
              <w:b w:val="0"/>
              <w:bCs w:val="0"/>
              <w:i w:val="0"/>
              <w:iCs w:val="0"/>
              <w:noProof/>
            </w:rPr>
          </w:pPr>
          <w:hyperlink w:anchor="_Toc120787889" w:history="1">
            <w:r w:rsidR="00BB7269" w:rsidRPr="00AA6456">
              <w:rPr>
                <w:rStyle w:val="a3"/>
                <w:noProof/>
              </w:rPr>
              <w:t>What’s Inside</w:t>
            </w:r>
            <w:r w:rsidR="00BB7269">
              <w:rPr>
                <w:noProof/>
                <w:webHidden/>
              </w:rPr>
              <w:tab/>
            </w:r>
            <w:r w:rsidR="00BB7269">
              <w:rPr>
                <w:noProof/>
                <w:webHidden/>
              </w:rPr>
              <w:fldChar w:fldCharType="begin"/>
            </w:r>
            <w:r w:rsidR="00BB7269">
              <w:rPr>
                <w:noProof/>
                <w:webHidden/>
              </w:rPr>
              <w:instrText xml:space="preserve"> PAGEREF _Toc120787889 \h </w:instrText>
            </w:r>
            <w:r w:rsidR="00BB7269">
              <w:rPr>
                <w:noProof/>
                <w:webHidden/>
              </w:rPr>
            </w:r>
            <w:r w:rsidR="00BB7269">
              <w:rPr>
                <w:noProof/>
                <w:webHidden/>
              </w:rPr>
              <w:fldChar w:fldCharType="separate"/>
            </w:r>
            <w:r w:rsidR="00BB7269">
              <w:rPr>
                <w:noProof/>
                <w:webHidden/>
              </w:rPr>
              <w:t>4</w:t>
            </w:r>
            <w:r w:rsidR="00BB7269">
              <w:rPr>
                <w:noProof/>
                <w:webHidden/>
              </w:rPr>
              <w:fldChar w:fldCharType="end"/>
            </w:r>
          </w:hyperlink>
        </w:p>
        <w:p w14:paraId="5DE33986" w14:textId="2FF36132" w:rsidR="00BB7269" w:rsidRDefault="00000000">
          <w:pPr>
            <w:pStyle w:val="TOC1"/>
            <w:tabs>
              <w:tab w:val="right" w:leader="dot" w:pos="9730"/>
            </w:tabs>
            <w:rPr>
              <w:b w:val="0"/>
              <w:bCs w:val="0"/>
              <w:i w:val="0"/>
              <w:iCs w:val="0"/>
              <w:noProof/>
            </w:rPr>
          </w:pPr>
          <w:hyperlink w:anchor="_Toc120787890" w:history="1">
            <w:r w:rsidR="00BB7269" w:rsidRPr="00AA6456">
              <w:rPr>
                <w:rStyle w:val="a3"/>
                <w:noProof/>
              </w:rPr>
              <w:t>Expected input data</w:t>
            </w:r>
            <w:r w:rsidR="00BB7269">
              <w:rPr>
                <w:noProof/>
                <w:webHidden/>
              </w:rPr>
              <w:tab/>
            </w:r>
            <w:r w:rsidR="00BB7269">
              <w:rPr>
                <w:noProof/>
                <w:webHidden/>
              </w:rPr>
              <w:fldChar w:fldCharType="begin"/>
            </w:r>
            <w:r w:rsidR="00BB7269">
              <w:rPr>
                <w:noProof/>
                <w:webHidden/>
              </w:rPr>
              <w:instrText xml:space="preserve"> PAGEREF _Toc120787890 \h </w:instrText>
            </w:r>
            <w:r w:rsidR="00BB7269">
              <w:rPr>
                <w:noProof/>
                <w:webHidden/>
              </w:rPr>
            </w:r>
            <w:r w:rsidR="00BB7269">
              <w:rPr>
                <w:noProof/>
                <w:webHidden/>
              </w:rPr>
              <w:fldChar w:fldCharType="separate"/>
            </w:r>
            <w:r w:rsidR="00BB7269">
              <w:rPr>
                <w:noProof/>
                <w:webHidden/>
              </w:rPr>
              <w:t>4</w:t>
            </w:r>
            <w:r w:rsidR="00BB7269">
              <w:rPr>
                <w:noProof/>
                <w:webHidden/>
              </w:rPr>
              <w:fldChar w:fldCharType="end"/>
            </w:r>
          </w:hyperlink>
        </w:p>
        <w:p w14:paraId="7122B2A7" w14:textId="05EFB776" w:rsidR="00BB7269" w:rsidRDefault="00000000">
          <w:pPr>
            <w:pStyle w:val="TOC1"/>
            <w:tabs>
              <w:tab w:val="right" w:leader="dot" w:pos="9730"/>
            </w:tabs>
            <w:rPr>
              <w:b w:val="0"/>
              <w:bCs w:val="0"/>
              <w:i w:val="0"/>
              <w:iCs w:val="0"/>
              <w:noProof/>
            </w:rPr>
          </w:pPr>
          <w:hyperlink w:anchor="_Toc120787891" w:history="1">
            <w:r w:rsidR="00BB7269" w:rsidRPr="00AA6456">
              <w:rPr>
                <w:rStyle w:val="a3"/>
                <w:noProof/>
              </w:rPr>
              <w:t>Pipeline Design</w:t>
            </w:r>
            <w:r w:rsidR="00BB7269">
              <w:rPr>
                <w:noProof/>
                <w:webHidden/>
              </w:rPr>
              <w:tab/>
            </w:r>
            <w:r w:rsidR="00BB7269">
              <w:rPr>
                <w:noProof/>
                <w:webHidden/>
              </w:rPr>
              <w:fldChar w:fldCharType="begin"/>
            </w:r>
            <w:r w:rsidR="00BB7269">
              <w:rPr>
                <w:noProof/>
                <w:webHidden/>
              </w:rPr>
              <w:instrText xml:space="preserve"> PAGEREF _Toc120787891 \h </w:instrText>
            </w:r>
            <w:r w:rsidR="00BB7269">
              <w:rPr>
                <w:noProof/>
                <w:webHidden/>
              </w:rPr>
            </w:r>
            <w:r w:rsidR="00BB7269">
              <w:rPr>
                <w:noProof/>
                <w:webHidden/>
              </w:rPr>
              <w:fldChar w:fldCharType="separate"/>
            </w:r>
            <w:r w:rsidR="00BB7269">
              <w:rPr>
                <w:noProof/>
                <w:webHidden/>
              </w:rPr>
              <w:t>5</w:t>
            </w:r>
            <w:r w:rsidR="00BB7269">
              <w:rPr>
                <w:noProof/>
                <w:webHidden/>
              </w:rPr>
              <w:fldChar w:fldCharType="end"/>
            </w:r>
          </w:hyperlink>
        </w:p>
        <w:p w14:paraId="5B2C9CDD" w14:textId="52AD80FC" w:rsidR="00BB7269" w:rsidRDefault="00000000">
          <w:pPr>
            <w:pStyle w:val="TOC1"/>
            <w:tabs>
              <w:tab w:val="right" w:leader="dot" w:pos="9730"/>
            </w:tabs>
            <w:rPr>
              <w:b w:val="0"/>
              <w:bCs w:val="0"/>
              <w:i w:val="0"/>
              <w:iCs w:val="0"/>
              <w:noProof/>
            </w:rPr>
          </w:pPr>
          <w:hyperlink w:anchor="_Toc120787892" w:history="1">
            <w:r w:rsidR="00BB7269" w:rsidRPr="00AA6456">
              <w:rPr>
                <w:rStyle w:val="a3"/>
                <w:noProof/>
              </w:rPr>
              <w:t>The Testing Example Walking Through</w:t>
            </w:r>
            <w:r w:rsidR="00BB7269">
              <w:rPr>
                <w:noProof/>
                <w:webHidden/>
              </w:rPr>
              <w:tab/>
            </w:r>
            <w:r w:rsidR="00BB7269">
              <w:rPr>
                <w:noProof/>
                <w:webHidden/>
              </w:rPr>
              <w:fldChar w:fldCharType="begin"/>
            </w:r>
            <w:r w:rsidR="00BB7269">
              <w:rPr>
                <w:noProof/>
                <w:webHidden/>
              </w:rPr>
              <w:instrText xml:space="preserve"> PAGEREF _Toc120787892 \h </w:instrText>
            </w:r>
            <w:r w:rsidR="00BB7269">
              <w:rPr>
                <w:noProof/>
                <w:webHidden/>
              </w:rPr>
            </w:r>
            <w:r w:rsidR="00BB7269">
              <w:rPr>
                <w:noProof/>
                <w:webHidden/>
              </w:rPr>
              <w:fldChar w:fldCharType="separate"/>
            </w:r>
            <w:r w:rsidR="00BB7269">
              <w:rPr>
                <w:noProof/>
                <w:webHidden/>
              </w:rPr>
              <w:t>6</w:t>
            </w:r>
            <w:r w:rsidR="00BB7269">
              <w:rPr>
                <w:noProof/>
                <w:webHidden/>
              </w:rPr>
              <w:fldChar w:fldCharType="end"/>
            </w:r>
          </w:hyperlink>
        </w:p>
        <w:p w14:paraId="598AAF36" w14:textId="09C793A6" w:rsidR="00BB7269" w:rsidRDefault="00000000">
          <w:pPr>
            <w:pStyle w:val="TOC2"/>
            <w:tabs>
              <w:tab w:val="right" w:leader="dot" w:pos="9730"/>
            </w:tabs>
            <w:rPr>
              <w:b w:val="0"/>
              <w:bCs w:val="0"/>
              <w:noProof/>
              <w:sz w:val="24"/>
              <w:szCs w:val="24"/>
            </w:rPr>
          </w:pPr>
          <w:hyperlink w:anchor="_Toc120787893" w:history="1">
            <w:r w:rsidR="00BB7269" w:rsidRPr="00AA6456">
              <w:rPr>
                <w:rStyle w:val="a3"/>
                <w:rFonts w:eastAsia="Times New Roman" w:cstheme="minorHAnsi"/>
                <w:noProof/>
              </w:rPr>
              <w:t>The NanoTrans Installation</w:t>
            </w:r>
            <w:r w:rsidR="00BB7269">
              <w:rPr>
                <w:noProof/>
                <w:webHidden/>
              </w:rPr>
              <w:tab/>
            </w:r>
            <w:r w:rsidR="00BB7269">
              <w:rPr>
                <w:noProof/>
                <w:webHidden/>
              </w:rPr>
              <w:fldChar w:fldCharType="begin"/>
            </w:r>
            <w:r w:rsidR="00BB7269">
              <w:rPr>
                <w:noProof/>
                <w:webHidden/>
              </w:rPr>
              <w:instrText xml:space="preserve"> PAGEREF _Toc120787893 \h </w:instrText>
            </w:r>
            <w:r w:rsidR="00BB7269">
              <w:rPr>
                <w:noProof/>
                <w:webHidden/>
              </w:rPr>
            </w:r>
            <w:r w:rsidR="00BB7269">
              <w:rPr>
                <w:noProof/>
                <w:webHidden/>
              </w:rPr>
              <w:fldChar w:fldCharType="separate"/>
            </w:r>
            <w:r w:rsidR="00BB7269">
              <w:rPr>
                <w:noProof/>
                <w:webHidden/>
              </w:rPr>
              <w:t>6</w:t>
            </w:r>
            <w:r w:rsidR="00BB7269">
              <w:rPr>
                <w:noProof/>
                <w:webHidden/>
              </w:rPr>
              <w:fldChar w:fldCharType="end"/>
            </w:r>
          </w:hyperlink>
        </w:p>
        <w:p w14:paraId="38709E28" w14:textId="41EAC002" w:rsidR="00BB7269" w:rsidRDefault="00000000">
          <w:pPr>
            <w:pStyle w:val="TOC2"/>
            <w:tabs>
              <w:tab w:val="right" w:leader="dot" w:pos="9730"/>
            </w:tabs>
            <w:rPr>
              <w:b w:val="0"/>
              <w:bCs w:val="0"/>
              <w:noProof/>
              <w:sz w:val="24"/>
              <w:szCs w:val="24"/>
            </w:rPr>
          </w:pPr>
          <w:hyperlink w:anchor="_Toc120787894" w:history="1">
            <w:r w:rsidR="00BB7269" w:rsidRPr="00AA6456">
              <w:rPr>
                <w:rStyle w:val="a3"/>
                <w:rFonts w:eastAsia="Times New Roman" w:cstheme="minorHAnsi"/>
                <w:noProof/>
              </w:rPr>
              <w:t>Running analysis with NanoTrans</w:t>
            </w:r>
            <w:r w:rsidR="00BB7269">
              <w:rPr>
                <w:noProof/>
                <w:webHidden/>
              </w:rPr>
              <w:tab/>
            </w:r>
            <w:r w:rsidR="00BB7269">
              <w:rPr>
                <w:noProof/>
                <w:webHidden/>
              </w:rPr>
              <w:fldChar w:fldCharType="begin"/>
            </w:r>
            <w:r w:rsidR="00BB7269">
              <w:rPr>
                <w:noProof/>
                <w:webHidden/>
              </w:rPr>
              <w:instrText xml:space="preserve"> PAGEREF _Toc120787894 \h </w:instrText>
            </w:r>
            <w:r w:rsidR="00BB7269">
              <w:rPr>
                <w:noProof/>
                <w:webHidden/>
              </w:rPr>
            </w:r>
            <w:r w:rsidR="00BB7269">
              <w:rPr>
                <w:noProof/>
                <w:webHidden/>
              </w:rPr>
              <w:fldChar w:fldCharType="separate"/>
            </w:r>
            <w:r w:rsidR="00BB7269">
              <w:rPr>
                <w:noProof/>
                <w:webHidden/>
              </w:rPr>
              <w:t>7</w:t>
            </w:r>
            <w:r w:rsidR="00BB7269">
              <w:rPr>
                <w:noProof/>
                <w:webHidden/>
              </w:rPr>
              <w:fldChar w:fldCharType="end"/>
            </w:r>
          </w:hyperlink>
        </w:p>
        <w:p w14:paraId="141035F9" w14:textId="537041D1" w:rsidR="00520A58" w:rsidRDefault="00520A58">
          <w:r>
            <w:rPr>
              <w:b/>
              <w:bCs/>
              <w:noProof/>
            </w:rPr>
            <w:fldChar w:fldCharType="end"/>
          </w:r>
        </w:p>
      </w:sdtContent>
    </w:sdt>
    <w:p w14:paraId="4CF33C77" w14:textId="77777777" w:rsidR="00520A58" w:rsidRPr="00F62884" w:rsidRDefault="00520A58" w:rsidP="00C27392">
      <w:pPr>
        <w:jc w:val="both"/>
        <w:rPr>
          <w:rFonts w:cstheme="minorHAnsi"/>
          <w:b/>
          <w:sz w:val="28"/>
        </w:rPr>
        <w:sectPr w:rsidR="00520A58" w:rsidRPr="00F62884" w:rsidSect="00F41F30">
          <w:footerReference w:type="even" r:id="rId10"/>
          <w:footerReference w:type="default" r:id="rId11"/>
          <w:pgSz w:w="11900" w:h="16840"/>
          <w:pgMar w:top="1440" w:right="1080" w:bottom="1440" w:left="1080" w:header="708" w:footer="708" w:gutter="0"/>
          <w:pgNumType w:start="1"/>
          <w:cols w:space="708"/>
          <w:docGrid w:linePitch="360"/>
        </w:sectPr>
      </w:pPr>
    </w:p>
    <w:p w14:paraId="2A63851D" w14:textId="77777777" w:rsidR="00C87C21" w:rsidRDefault="00C87C21" w:rsidP="00C27392">
      <w:pPr>
        <w:pStyle w:val="1"/>
        <w:jc w:val="both"/>
        <w:rPr>
          <w:rFonts w:cstheme="minorHAnsi"/>
          <w:b/>
          <w:sz w:val="28"/>
          <w:lang w:val="en"/>
        </w:rPr>
      </w:pPr>
      <w:bookmarkStart w:id="8" w:name="_Toc120787883"/>
      <w:r w:rsidRPr="003D1C17">
        <w:rPr>
          <w:rFonts w:cstheme="minorHAnsi"/>
          <w:b/>
          <w:sz w:val="28"/>
          <w:lang w:val="en"/>
        </w:rPr>
        <w:lastRenderedPageBreak/>
        <w:t>Introduction</w:t>
      </w:r>
      <w:bookmarkEnd w:id="8"/>
    </w:p>
    <w:p w14:paraId="64D48B41" w14:textId="77777777" w:rsidR="00EA075D" w:rsidRDefault="00EA075D" w:rsidP="00EA075D">
      <w:pPr>
        <w:ind w:left="567"/>
        <w:rPr>
          <w:rFonts w:eastAsia="Times New Roman" w:cstheme="minorHAnsi"/>
        </w:rPr>
      </w:pPr>
    </w:p>
    <w:p w14:paraId="1252F6E7" w14:textId="52463AB6" w:rsidR="00332174" w:rsidRPr="00722C51" w:rsidRDefault="00A259C0" w:rsidP="00722C51">
      <w:pPr>
        <w:jc w:val="both"/>
      </w:pPr>
      <w:r>
        <w:t>Nanopore direct-RNA sequencing (DRS) provides the direct access to native RNA strands with full-length information, shedding light on rich quali</w:t>
      </w:r>
      <w:r w:rsidR="008F6063">
        <w:rPr>
          <w:rFonts w:hint="eastAsia"/>
        </w:rPr>
        <w:t>ta</w:t>
      </w:r>
      <w:r>
        <w:t>tive and quantitative properties of gene expression profiles. Here with NanoTrans, we present an integrated computational framework that comprehensively covers all major DRS-based application scopes, including isoform clustering and quantification, poly(A) tail length estimation, RNA modification profiling, and gene</w:t>
      </w:r>
      <w:r w:rsidR="00CB142F">
        <w:t xml:space="preserve"> fusion</w:t>
      </w:r>
      <w:r>
        <w:t xml:space="preserve"> detection. In addition to its merit in providing such a streamlined one-stop solution, NanoTrans also shines in its workflow-orientated modular design, batch processing capability, rich tabular and graphic report outputs, as well as automatic installation and configuration support. Given the rising adoption of Nanopore DRS technology in the field, we believe NanoTrans will become a highly useful tool to help researchers to fully explore the power of this exciting technology with rich biological insights obtained</w:t>
      </w:r>
      <w:r>
        <w:rPr>
          <w:rFonts w:hint="eastAsia"/>
        </w:rPr>
        <w:t>.</w:t>
      </w:r>
      <w:r w:rsidR="00332174" w:rsidRPr="00522FF2">
        <w:rPr>
          <w:sz w:val="20"/>
          <w:szCs w:val="20"/>
        </w:rPr>
        <w:t xml:space="preserve"> </w:t>
      </w:r>
    </w:p>
    <w:p w14:paraId="17BFA86B" w14:textId="77777777" w:rsidR="00EA075D" w:rsidRPr="00EA075D" w:rsidRDefault="00EA075D" w:rsidP="003A13FC">
      <w:pPr>
        <w:rPr>
          <w:rFonts w:eastAsia="Times New Roman" w:cstheme="minorHAnsi"/>
        </w:rPr>
      </w:pPr>
    </w:p>
    <w:p w14:paraId="2EACCBD7" w14:textId="0A162D6F" w:rsidR="00EA075D" w:rsidRDefault="00EA075D" w:rsidP="00154C3D">
      <w:pPr>
        <w:jc w:val="both"/>
        <w:rPr>
          <w:rFonts w:eastAsia="Times New Roman" w:cstheme="minorHAnsi"/>
        </w:rPr>
      </w:pPr>
      <w:r w:rsidRPr="00EA075D">
        <w:rPr>
          <w:rFonts w:eastAsia="Times New Roman" w:cstheme="minorHAnsi"/>
        </w:rPr>
        <w:t xml:space="preserve">Under the hood, a series of task-specific modules are provided to carry out the full workflow of </w:t>
      </w:r>
      <w:r w:rsidR="00A259C0">
        <w:rPr>
          <w:rFonts w:eastAsia="Times New Roman" w:cstheme="minorHAnsi"/>
        </w:rPr>
        <w:t>NanoTrans</w:t>
      </w:r>
      <w:r w:rsidRPr="00EA075D">
        <w:rPr>
          <w:rFonts w:eastAsia="Times New Roman" w:cstheme="minorHAnsi"/>
        </w:rPr>
        <w:t>:</w:t>
      </w:r>
    </w:p>
    <w:p w14:paraId="13428E2B" w14:textId="77777777" w:rsidR="00EA075D" w:rsidRDefault="00EA075D" w:rsidP="00EA075D">
      <w:pPr>
        <w:rPr>
          <w:rFonts w:eastAsia="Times New Roman" w:cstheme="minorHAnsi"/>
        </w:rPr>
      </w:pPr>
      <w:r w:rsidRPr="00EA075D">
        <w:rPr>
          <w:rFonts w:eastAsia="Times New Roman" w:cstheme="minorHAnsi"/>
        </w:rPr>
        <w:t xml:space="preserve"> </w:t>
      </w:r>
    </w:p>
    <w:p w14:paraId="411E17ED" w14:textId="37038A92" w:rsidR="00541119" w:rsidRPr="00541119" w:rsidRDefault="00541119" w:rsidP="00541119">
      <w:pPr>
        <w:pStyle w:val="ac"/>
        <w:numPr>
          <w:ilvl w:val="0"/>
          <w:numId w:val="15"/>
        </w:numPr>
        <w:rPr>
          <w:b/>
          <w:bCs/>
        </w:rPr>
      </w:pPr>
      <w:r>
        <w:rPr>
          <w:b/>
          <w:bCs/>
        </w:rPr>
        <w:t xml:space="preserve">00. </w:t>
      </w:r>
      <w:r w:rsidRPr="00541119">
        <w:rPr>
          <w:b/>
          <w:bCs/>
        </w:rPr>
        <w:t>Reference_Genome</w:t>
      </w:r>
    </w:p>
    <w:p w14:paraId="3A88AFF2" w14:textId="7103F8FD" w:rsidR="00541119" w:rsidRPr="00541119" w:rsidRDefault="00541119" w:rsidP="00541119">
      <w:r w:rsidRPr="00541119">
        <w:t xml:space="preserve"> </w:t>
      </w:r>
      <w:r>
        <w:t xml:space="preserve">            </w:t>
      </w:r>
      <w:r w:rsidRPr="00541119">
        <w:t>donwloading and preprocessing the reference genome and annotation</w:t>
      </w:r>
    </w:p>
    <w:p w14:paraId="28D2BBD8" w14:textId="36F34408" w:rsidR="00541119" w:rsidRPr="00541119" w:rsidRDefault="00541119" w:rsidP="00541119">
      <w:pPr>
        <w:pStyle w:val="ac"/>
        <w:numPr>
          <w:ilvl w:val="0"/>
          <w:numId w:val="15"/>
        </w:numPr>
        <w:rPr>
          <w:b/>
          <w:bCs/>
        </w:rPr>
      </w:pPr>
      <w:r>
        <w:rPr>
          <w:b/>
          <w:bCs/>
        </w:rPr>
        <w:t xml:space="preserve">00. </w:t>
      </w:r>
      <w:r w:rsidRPr="00541119">
        <w:rPr>
          <w:b/>
          <w:bCs/>
        </w:rPr>
        <w:t>Long_Reads</w:t>
      </w:r>
    </w:p>
    <w:p w14:paraId="377D1AA5" w14:textId="6EBF1257" w:rsidR="00541119" w:rsidRPr="00541119" w:rsidRDefault="00541119" w:rsidP="00541119">
      <w:r w:rsidRPr="00541119">
        <w:t xml:space="preserve">  </w:t>
      </w:r>
      <w:r>
        <w:t xml:space="preserve">           </w:t>
      </w:r>
      <w:r w:rsidRPr="00541119">
        <w:t>performing basecalling and length/quality summarization of raw Nanopore DRS fast5 reads</w:t>
      </w:r>
    </w:p>
    <w:p w14:paraId="5574093A" w14:textId="2C76E6E2" w:rsidR="00541119" w:rsidRPr="00541119" w:rsidRDefault="00541119" w:rsidP="00541119">
      <w:pPr>
        <w:pStyle w:val="ac"/>
        <w:numPr>
          <w:ilvl w:val="0"/>
          <w:numId w:val="15"/>
        </w:numPr>
        <w:rPr>
          <w:b/>
          <w:bCs/>
        </w:rPr>
      </w:pPr>
      <w:r>
        <w:rPr>
          <w:b/>
          <w:bCs/>
        </w:rPr>
        <w:t xml:space="preserve">01. </w:t>
      </w:r>
      <w:r w:rsidRPr="00541119">
        <w:rPr>
          <w:b/>
          <w:bCs/>
        </w:rPr>
        <w:t>Reference_Genome_based_Read_Mapping</w:t>
      </w:r>
    </w:p>
    <w:p w14:paraId="5F92D561" w14:textId="7A518A69" w:rsidR="00541119" w:rsidRPr="00541119" w:rsidRDefault="00541119" w:rsidP="00541119">
      <w:r w:rsidRPr="00541119">
        <w:t xml:space="preserve">  </w:t>
      </w:r>
      <w:r>
        <w:t xml:space="preserve">           </w:t>
      </w:r>
      <w:r w:rsidRPr="00541119">
        <w:t>mapping the nanopore DRS reads against the reference genome</w:t>
      </w:r>
    </w:p>
    <w:p w14:paraId="1F10C5E1" w14:textId="35B11666" w:rsidR="00541119" w:rsidRPr="00541119" w:rsidRDefault="00541119" w:rsidP="00541119">
      <w:pPr>
        <w:pStyle w:val="ac"/>
        <w:numPr>
          <w:ilvl w:val="0"/>
          <w:numId w:val="15"/>
        </w:numPr>
        <w:rPr>
          <w:b/>
          <w:bCs/>
        </w:rPr>
      </w:pPr>
      <w:r w:rsidRPr="00541119">
        <w:rPr>
          <w:b/>
          <w:bCs/>
        </w:rPr>
        <w:t>02.</w:t>
      </w:r>
      <w:r>
        <w:rPr>
          <w:b/>
          <w:bCs/>
        </w:rPr>
        <w:t xml:space="preserve"> </w:t>
      </w:r>
      <w:r w:rsidRPr="00541119">
        <w:rPr>
          <w:b/>
          <w:bCs/>
        </w:rPr>
        <w:t>Isoform_Clustering_and_Quantification</w:t>
      </w:r>
    </w:p>
    <w:p w14:paraId="618401D5" w14:textId="68C1B0A8" w:rsidR="00541119" w:rsidRPr="00541119" w:rsidRDefault="00541119" w:rsidP="00541119">
      <w:r w:rsidRPr="00541119">
        <w:t xml:space="preserve"> </w:t>
      </w:r>
      <w:r>
        <w:t xml:space="preserve">            </w:t>
      </w:r>
      <w:r w:rsidRPr="00541119">
        <w:t>clustering and polishing isoforms and quantifying their expression levels</w:t>
      </w:r>
    </w:p>
    <w:p w14:paraId="204731F5" w14:textId="30186A8A" w:rsidR="00541119" w:rsidRPr="00541119" w:rsidRDefault="00541119" w:rsidP="00541119">
      <w:pPr>
        <w:pStyle w:val="ac"/>
        <w:numPr>
          <w:ilvl w:val="0"/>
          <w:numId w:val="15"/>
        </w:numPr>
      </w:pPr>
      <w:r w:rsidRPr="00541119">
        <w:rPr>
          <w:b/>
          <w:bCs/>
        </w:rPr>
        <w:t>03.</w:t>
      </w:r>
      <w:r>
        <w:rPr>
          <w:b/>
          <w:bCs/>
        </w:rPr>
        <w:t xml:space="preserve"> </w:t>
      </w:r>
      <w:r w:rsidRPr="00541119">
        <w:rPr>
          <w:b/>
          <w:bCs/>
        </w:rPr>
        <w:t>Isoform_Expression_and_Splicing_Comparison</w:t>
      </w:r>
    </w:p>
    <w:p w14:paraId="665434DB" w14:textId="4E4CE6D1" w:rsidR="00541119" w:rsidRPr="00541119" w:rsidRDefault="00541119" w:rsidP="00541119">
      <w:pPr>
        <w:ind w:left="709"/>
      </w:pPr>
      <w:r w:rsidRPr="00541119">
        <w:t>comparing isoform usages and splicing pref</w:t>
      </w:r>
      <w:r>
        <w:t>e</w:t>
      </w:r>
      <w:r w:rsidRPr="00541119">
        <w:t>rences among different sample groups or samples</w:t>
      </w:r>
    </w:p>
    <w:p w14:paraId="477C9FE2" w14:textId="48639A04" w:rsidR="00541119" w:rsidRPr="00541119" w:rsidRDefault="00541119" w:rsidP="00541119">
      <w:pPr>
        <w:pStyle w:val="ac"/>
        <w:numPr>
          <w:ilvl w:val="0"/>
          <w:numId w:val="15"/>
        </w:numPr>
        <w:rPr>
          <w:b/>
          <w:bCs/>
        </w:rPr>
      </w:pPr>
      <w:r w:rsidRPr="00541119">
        <w:rPr>
          <w:b/>
          <w:bCs/>
        </w:rPr>
        <w:t>04.</w:t>
      </w:r>
      <w:r>
        <w:rPr>
          <w:b/>
          <w:bCs/>
        </w:rPr>
        <w:t xml:space="preserve"> </w:t>
      </w:r>
      <w:r w:rsidRPr="00541119">
        <w:rPr>
          <w:b/>
          <w:bCs/>
        </w:rPr>
        <w:t>Isoform_RNA_Modification_Identification</w:t>
      </w:r>
    </w:p>
    <w:p w14:paraId="130E7147" w14:textId="773FBE1C" w:rsidR="00541119" w:rsidRPr="00541119" w:rsidRDefault="00541119" w:rsidP="00541119">
      <w:pPr>
        <w:ind w:left="709"/>
      </w:pPr>
      <w:r w:rsidRPr="00541119">
        <w:t>identifying RNA modification profile of each isoform</w:t>
      </w:r>
    </w:p>
    <w:p w14:paraId="2C1C71E8" w14:textId="4C85A2E5" w:rsidR="00541119" w:rsidRPr="00541119" w:rsidRDefault="00541119" w:rsidP="00541119">
      <w:pPr>
        <w:pStyle w:val="ac"/>
        <w:numPr>
          <w:ilvl w:val="0"/>
          <w:numId w:val="15"/>
        </w:numPr>
        <w:rPr>
          <w:b/>
          <w:bCs/>
        </w:rPr>
      </w:pPr>
      <w:r w:rsidRPr="00541119">
        <w:rPr>
          <w:b/>
          <w:bCs/>
        </w:rPr>
        <w:t>05.</w:t>
      </w:r>
      <w:r>
        <w:rPr>
          <w:b/>
          <w:bCs/>
        </w:rPr>
        <w:t xml:space="preserve"> </w:t>
      </w:r>
      <w:r w:rsidRPr="00541119">
        <w:rPr>
          <w:b/>
          <w:bCs/>
        </w:rPr>
        <w:t>Isoform_PolyA_Tail_Length_Profiling</w:t>
      </w:r>
    </w:p>
    <w:p w14:paraId="5A4AA533" w14:textId="153B158D" w:rsidR="00541119" w:rsidRPr="00541119" w:rsidRDefault="00541119" w:rsidP="00541119">
      <w:pPr>
        <w:ind w:left="709"/>
      </w:pPr>
      <w:r w:rsidRPr="00541119">
        <w:t>profiling poly(A) tail length of each isoform</w:t>
      </w:r>
    </w:p>
    <w:p w14:paraId="7CB08026" w14:textId="23C875B6" w:rsidR="00541119" w:rsidRPr="00541119" w:rsidRDefault="00541119" w:rsidP="00541119">
      <w:pPr>
        <w:pStyle w:val="ac"/>
        <w:numPr>
          <w:ilvl w:val="0"/>
          <w:numId w:val="15"/>
        </w:numPr>
        <w:rPr>
          <w:b/>
          <w:bCs/>
        </w:rPr>
      </w:pPr>
      <w:r w:rsidRPr="00541119">
        <w:rPr>
          <w:b/>
          <w:bCs/>
        </w:rPr>
        <w:t>06.Gene_Fusion_Detection</w:t>
      </w:r>
    </w:p>
    <w:p w14:paraId="69530B56" w14:textId="2F696F80" w:rsidR="00541119" w:rsidRPr="00722C51" w:rsidRDefault="00541119" w:rsidP="00722C51">
      <w:pPr>
        <w:ind w:left="709"/>
      </w:pPr>
      <w:r w:rsidRPr="00541119">
        <w:t xml:space="preserve">identifying gene fusion based on </w:t>
      </w:r>
      <w:r>
        <w:t xml:space="preserve">the </w:t>
      </w:r>
      <w:r w:rsidRPr="00541119">
        <w:t>chimeric isoform evidence</w:t>
      </w:r>
    </w:p>
    <w:p w14:paraId="7A9357CE" w14:textId="65F2A89A" w:rsidR="00147C07" w:rsidRPr="00541119" w:rsidRDefault="00147C07" w:rsidP="00147C07">
      <w:pPr>
        <w:pStyle w:val="ac"/>
        <w:numPr>
          <w:ilvl w:val="0"/>
          <w:numId w:val="15"/>
        </w:numPr>
        <w:rPr>
          <w:ins w:id="9" w:author="杨鲁栋" w:date="2024-01-08T15:51:00Z"/>
          <w:b/>
          <w:bCs/>
        </w:rPr>
      </w:pPr>
      <w:ins w:id="10" w:author="杨鲁栋" w:date="2024-01-08T15:51:00Z">
        <w:r w:rsidRPr="00541119">
          <w:rPr>
            <w:b/>
            <w:bCs/>
          </w:rPr>
          <w:t>0</w:t>
        </w:r>
        <w:r>
          <w:rPr>
            <w:b/>
            <w:bCs/>
          </w:rPr>
          <w:t>7.Report</w:t>
        </w:r>
      </w:ins>
    </w:p>
    <w:p w14:paraId="019C7506" w14:textId="5EB78225" w:rsidR="00147C07" w:rsidRPr="00722C51" w:rsidRDefault="00147C07" w:rsidP="00147C07">
      <w:pPr>
        <w:ind w:left="709"/>
        <w:rPr>
          <w:ins w:id="11" w:author="杨鲁栋" w:date="2024-01-08T15:51:00Z"/>
        </w:rPr>
      </w:pPr>
      <w:ins w:id="12" w:author="杨鲁栋" w:date="2024-01-08T15:51:00Z">
        <w:r>
          <w:t xml:space="preserve">summarizing </w:t>
        </w:r>
      </w:ins>
      <w:ins w:id="13" w:author="杨鲁栋" w:date="2024-01-09T15:20:00Z">
        <w:r w:rsidR="004670AE">
          <w:t>the major</w:t>
        </w:r>
      </w:ins>
      <w:ins w:id="14" w:author="杨鲁栋" w:date="2024-01-08T15:51:00Z">
        <w:r>
          <w:t xml:space="preserve"> results into one HTML</w:t>
        </w:r>
      </w:ins>
    </w:p>
    <w:p w14:paraId="3629C255" w14:textId="77777777" w:rsidR="00EA075D" w:rsidRPr="00EA075D" w:rsidRDefault="00EA075D" w:rsidP="00EA075D">
      <w:pPr>
        <w:rPr>
          <w:rFonts w:eastAsia="Times New Roman" w:cstheme="minorHAnsi"/>
        </w:rPr>
      </w:pPr>
    </w:p>
    <w:p w14:paraId="308D9308" w14:textId="3CDCC12B" w:rsidR="00932696" w:rsidRPr="00312FFB" w:rsidRDefault="003D1C17" w:rsidP="00222EC5">
      <w:pPr>
        <w:pStyle w:val="1"/>
        <w:rPr>
          <w:b/>
          <w:sz w:val="28"/>
          <w:szCs w:val="28"/>
        </w:rPr>
      </w:pPr>
      <w:bookmarkStart w:id="15" w:name="_Toc120787884"/>
      <w:r w:rsidRPr="00312FFB">
        <w:rPr>
          <w:b/>
          <w:sz w:val="28"/>
          <w:szCs w:val="28"/>
        </w:rPr>
        <w:t>Citation</w:t>
      </w:r>
      <w:bookmarkEnd w:id="15"/>
    </w:p>
    <w:p w14:paraId="0F308610" w14:textId="5393CBDC" w:rsidR="00621F9E" w:rsidRDefault="00621F9E" w:rsidP="00AD7C8E">
      <w:pPr>
        <w:jc w:val="both"/>
      </w:pPr>
    </w:p>
    <w:p w14:paraId="68008BAA" w14:textId="58071B77" w:rsidR="00621F9E" w:rsidRPr="00222EC5" w:rsidRDefault="009303F6" w:rsidP="000E3FA9">
      <w:pPr>
        <w:jc w:val="both"/>
      </w:pPr>
      <w:r w:rsidRPr="009303F6">
        <w:t>Fan Wang, Xinxin Zhang, Li Zhang, Jing Li</w:t>
      </w:r>
      <w:r w:rsidR="00621F9E" w:rsidRPr="00621F9E">
        <w:t xml:space="preserve">, Jia-Xing Yue. </w:t>
      </w:r>
      <w:r w:rsidR="00621F9E">
        <w:t>(202</w:t>
      </w:r>
      <w:r w:rsidR="00764AD8">
        <w:t>2</w:t>
      </w:r>
      <w:r w:rsidR="00621F9E">
        <w:t xml:space="preserve">) </w:t>
      </w:r>
      <w:r w:rsidRPr="009303F6">
        <w:t>NanoTrans: An integrated computational framework for comprehensive transcriptome analyses with Nanopore direct-RNA sequencing</w:t>
      </w:r>
      <w:r w:rsidR="00621F9E" w:rsidRPr="009303F6">
        <w:t>.</w:t>
      </w:r>
      <w:r w:rsidR="00621F9E">
        <w:t xml:space="preserve"> </w:t>
      </w:r>
      <w:r>
        <w:rPr>
          <w:b/>
          <w:bCs/>
          <w:i/>
          <w:iCs/>
        </w:rPr>
        <w:t>BioRxiv</w:t>
      </w:r>
      <w:r w:rsidR="00FA6428">
        <w:t>,</w:t>
      </w:r>
      <w:r w:rsidR="000E3FA9">
        <w:t xml:space="preserve"> </w:t>
      </w:r>
      <w:r w:rsidR="00020898">
        <w:t>(</w:t>
      </w:r>
      <w:r w:rsidR="00020898" w:rsidRPr="00020898">
        <w:t xml:space="preserve">doi: </w:t>
      </w:r>
      <w:hyperlink r:id="rId12" w:history="1">
        <w:r w:rsidR="00020898" w:rsidRPr="00020898">
          <w:rPr>
            <w:rStyle w:val="a3"/>
          </w:rPr>
          <w:t>https://doi.org/10.1101/2022.11.29.518309</w:t>
        </w:r>
      </w:hyperlink>
      <w:r w:rsidR="00020898">
        <w:t>)</w:t>
      </w:r>
    </w:p>
    <w:p w14:paraId="57B26CEF" w14:textId="744C05BF" w:rsidR="003D1C17" w:rsidRPr="00312FFB" w:rsidRDefault="003D1C17" w:rsidP="00520A58">
      <w:pPr>
        <w:pStyle w:val="1"/>
        <w:rPr>
          <w:b/>
          <w:sz w:val="28"/>
          <w:szCs w:val="28"/>
        </w:rPr>
      </w:pPr>
      <w:bookmarkStart w:id="16" w:name="_Toc120787885"/>
      <w:r w:rsidRPr="00312FFB">
        <w:rPr>
          <w:b/>
          <w:sz w:val="28"/>
          <w:szCs w:val="28"/>
        </w:rPr>
        <w:t>License</w:t>
      </w:r>
      <w:bookmarkEnd w:id="16"/>
    </w:p>
    <w:p w14:paraId="730A036F" w14:textId="77777777" w:rsidR="00932696" w:rsidRPr="00932696" w:rsidRDefault="00932696" w:rsidP="00932696"/>
    <w:p w14:paraId="0675A2B9" w14:textId="41B6DE37" w:rsidR="005029D5" w:rsidRPr="00722C51" w:rsidRDefault="009303F6" w:rsidP="00722C51">
      <w:pPr>
        <w:pStyle w:val="a5"/>
        <w:spacing w:before="0" w:beforeAutospacing="0" w:after="0" w:afterAutospacing="0"/>
        <w:jc w:val="both"/>
        <w:rPr>
          <w:rFonts w:asciiTheme="minorHAnsi" w:hAnsiTheme="minorHAnsi"/>
        </w:rPr>
      </w:pPr>
      <w:r w:rsidRPr="009303F6">
        <w:rPr>
          <w:rFonts w:asciiTheme="minorHAnsi" w:hAnsiTheme="minorHAnsi"/>
        </w:rPr>
        <w:lastRenderedPageBreak/>
        <w:t>NanoTrans</w:t>
      </w:r>
      <w:r w:rsidR="003D1C17" w:rsidRPr="00CA01FA">
        <w:rPr>
          <w:rFonts w:asciiTheme="minorHAnsi" w:hAnsiTheme="minorHAnsi"/>
        </w:rPr>
        <w:t xml:space="preserve"> </w:t>
      </w:r>
      <w:r w:rsidR="00764AD8">
        <w:rPr>
          <w:rFonts w:asciiTheme="minorHAnsi" w:hAnsiTheme="minorHAnsi"/>
        </w:rPr>
        <w:t xml:space="preserve">itself </w:t>
      </w:r>
      <w:r w:rsidR="003D1C17" w:rsidRPr="00CA01FA">
        <w:rPr>
          <w:rFonts w:asciiTheme="minorHAnsi" w:hAnsiTheme="minorHAnsi"/>
        </w:rPr>
        <w:t>is distributed under the MIT license</w:t>
      </w:r>
      <w:r w:rsidR="00764AD8">
        <w:rPr>
          <w:rFonts w:asciiTheme="minorHAnsi" w:hAnsiTheme="minorHAnsi"/>
        </w:rPr>
        <w:t xml:space="preserve"> but some of its dependencies</w:t>
      </w:r>
      <w:r w:rsidR="005D5CB8">
        <w:rPr>
          <w:rFonts w:asciiTheme="minorHAnsi" w:hAnsiTheme="minorHAnsi"/>
        </w:rPr>
        <w:t xml:space="preserve"> might</w:t>
      </w:r>
      <w:r w:rsidR="00764AD8">
        <w:rPr>
          <w:rFonts w:asciiTheme="minorHAnsi" w:hAnsiTheme="minorHAnsi"/>
        </w:rPr>
        <w:t xml:space="preserve"> have more strict license for commercial use. Please </w:t>
      </w:r>
      <w:r w:rsidR="005D5CB8">
        <w:rPr>
          <w:rFonts w:asciiTheme="minorHAnsi" w:hAnsiTheme="minorHAnsi"/>
        </w:rPr>
        <w:t xml:space="preserve">check </w:t>
      </w:r>
      <w:r w:rsidR="00222EC5">
        <w:rPr>
          <w:rFonts w:asciiTheme="minorHAnsi" w:hAnsiTheme="minorHAnsi" w:hint="eastAsia"/>
        </w:rPr>
        <w:t>the</w:t>
      </w:r>
      <w:r w:rsidR="00222EC5">
        <w:rPr>
          <w:rFonts w:asciiTheme="minorHAnsi" w:hAnsiTheme="minorHAnsi"/>
        </w:rPr>
        <w:t xml:space="preserve"> </w:t>
      </w:r>
      <w:r w:rsidR="005D5CB8">
        <w:rPr>
          <w:rFonts w:asciiTheme="minorHAnsi" w:hAnsiTheme="minorHAnsi"/>
        </w:rPr>
        <w:t>licens</w:t>
      </w:r>
      <w:r w:rsidR="00222EC5">
        <w:rPr>
          <w:rFonts w:asciiTheme="minorHAnsi" w:hAnsiTheme="minorHAnsi" w:hint="eastAsia"/>
        </w:rPr>
        <w:t>ing</w:t>
      </w:r>
      <w:r w:rsidR="00222EC5">
        <w:rPr>
          <w:rFonts w:asciiTheme="minorHAnsi" w:hAnsiTheme="minorHAnsi"/>
        </w:rPr>
        <w:t xml:space="preserve"> </w:t>
      </w:r>
      <w:r w:rsidR="00222EC5">
        <w:rPr>
          <w:rFonts w:asciiTheme="minorHAnsi" w:hAnsiTheme="minorHAnsi" w:hint="eastAsia"/>
        </w:rPr>
        <w:t>details</w:t>
      </w:r>
      <w:r w:rsidR="005D5CB8">
        <w:rPr>
          <w:rFonts w:asciiTheme="minorHAnsi" w:hAnsiTheme="minorHAnsi"/>
        </w:rPr>
        <w:t xml:space="preserve"> of those dependencies.</w:t>
      </w:r>
    </w:p>
    <w:p w14:paraId="69F0584B" w14:textId="6E9B5767" w:rsidR="005029D5" w:rsidRPr="00312FFB" w:rsidRDefault="00A578BC" w:rsidP="005029D5">
      <w:pPr>
        <w:pStyle w:val="1"/>
        <w:rPr>
          <w:b/>
          <w:sz w:val="28"/>
          <w:szCs w:val="28"/>
        </w:rPr>
      </w:pPr>
      <w:bookmarkStart w:id="17" w:name="_Toc120787886"/>
      <w:r>
        <w:rPr>
          <w:b/>
          <w:sz w:val="28"/>
          <w:szCs w:val="28"/>
        </w:rPr>
        <w:t>Release history</w:t>
      </w:r>
      <w:bookmarkEnd w:id="17"/>
    </w:p>
    <w:p w14:paraId="447811D9" w14:textId="77777777" w:rsidR="005029D5" w:rsidRPr="00932696" w:rsidRDefault="005029D5" w:rsidP="005029D5"/>
    <w:p w14:paraId="1D5FC485" w14:textId="239208A8" w:rsidR="00A578BC" w:rsidRDefault="00A578BC" w:rsidP="00887E29">
      <w:pPr>
        <w:pStyle w:val="ac"/>
        <w:numPr>
          <w:ilvl w:val="0"/>
          <w:numId w:val="14"/>
        </w:numPr>
        <w:rPr>
          <w:ins w:id="18" w:author="杨鲁栋" w:date="2024-01-08T15:52:00Z"/>
          <w:rFonts w:eastAsia="Times New Roman" w:cs="Times New Roman"/>
        </w:rPr>
      </w:pPr>
      <w:r w:rsidRPr="00887E29">
        <w:rPr>
          <w:rFonts w:eastAsia="Times New Roman" w:cs="Times New Roman"/>
        </w:rPr>
        <w:t>v</w:t>
      </w:r>
      <w:r w:rsidR="003F6265">
        <w:rPr>
          <w:rFonts w:eastAsia="Times New Roman" w:cs="Times New Roman"/>
        </w:rPr>
        <w:t>0</w:t>
      </w:r>
      <w:r w:rsidRPr="00887E29">
        <w:rPr>
          <w:rFonts w:eastAsia="Times New Roman" w:cs="Times New Roman"/>
        </w:rPr>
        <w:t>.0.</w:t>
      </w:r>
      <w:r w:rsidR="003F6265">
        <w:rPr>
          <w:rFonts w:eastAsia="Times New Roman" w:cs="Times New Roman"/>
        </w:rPr>
        <w:t>1</w:t>
      </w:r>
      <w:r w:rsidRPr="00887E29">
        <w:rPr>
          <w:rFonts w:eastAsia="Times New Roman" w:cs="Times New Roman"/>
        </w:rPr>
        <w:t xml:space="preserve"> Released on 2022/</w:t>
      </w:r>
      <w:r w:rsidR="007A0F25">
        <w:rPr>
          <w:rFonts w:eastAsia="Times New Roman" w:cs="Times New Roman"/>
        </w:rPr>
        <w:t>11</w:t>
      </w:r>
      <w:r w:rsidRPr="00887E29">
        <w:rPr>
          <w:rFonts w:eastAsia="Times New Roman" w:cs="Times New Roman"/>
        </w:rPr>
        <w:t>/</w:t>
      </w:r>
      <w:r w:rsidR="005377E1">
        <w:rPr>
          <w:rFonts w:eastAsia="Times New Roman" w:cs="Times New Roman"/>
        </w:rPr>
        <w:t>3</w:t>
      </w:r>
      <w:r w:rsidR="007A0F25">
        <w:rPr>
          <w:rFonts w:eastAsia="Times New Roman" w:cs="Times New Roman"/>
        </w:rPr>
        <w:t>0</w:t>
      </w:r>
    </w:p>
    <w:p w14:paraId="6F44AD25" w14:textId="77CDD570" w:rsidR="00147C07" w:rsidRDefault="00147C07" w:rsidP="00887E29">
      <w:pPr>
        <w:pStyle w:val="ac"/>
        <w:numPr>
          <w:ilvl w:val="0"/>
          <w:numId w:val="14"/>
        </w:numPr>
        <w:rPr>
          <w:rFonts w:eastAsia="Times New Roman" w:cs="Times New Roman"/>
        </w:rPr>
      </w:pPr>
      <w:ins w:id="19" w:author="杨鲁栋" w:date="2024-01-08T15:52:00Z">
        <w:r>
          <w:rPr>
            <w:rFonts w:eastAsia="Times New Roman" w:cs="Times New Roman" w:hint="eastAsia"/>
          </w:rPr>
          <w:t>v</w:t>
        </w:r>
        <w:r>
          <w:rPr>
            <w:rFonts w:eastAsia="Times New Roman" w:cs="Times New Roman"/>
          </w:rPr>
          <w:t>0.0.2 Released on 2024/01/10</w:t>
        </w:r>
      </w:ins>
    </w:p>
    <w:p w14:paraId="74643157" w14:textId="77777777" w:rsidR="00DD34B3" w:rsidRPr="00887E29" w:rsidRDefault="00DD34B3" w:rsidP="00DD34B3">
      <w:pPr>
        <w:pStyle w:val="ac"/>
        <w:rPr>
          <w:rFonts w:eastAsia="Times New Roman" w:cs="Times New Roman"/>
        </w:rPr>
      </w:pPr>
    </w:p>
    <w:p w14:paraId="4D090FEA" w14:textId="10CBB378" w:rsidR="005029D5" w:rsidRDefault="005029D5" w:rsidP="005029D5">
      <w:pPr>
        <w:rPr>
          <w:rFonts w:asciiTheme="majorHAnsi" w:eastAsiaTheme="majorEastAsia" w:hAnsiTheme="majorHAnsi" w:cstheme="majorBidi"/>
          <w:b/>
          <w:color w:val="2F5496" w:themeColor="accent1" w:themeShade="BF"/>
          <w:sz w:val="26"/>
          <w:szCs w:val="26"/>
        </w:rPr>
      </w:pPr>
    </w:p>
    <w:p w14:paraId="55C37789" w14:textId="2E6FF66D" w:rsidR="00222EC5" w:rsidRPr="00722C51" w:rsidRDefault="00222EC5" w:rsidP="00722C51">
      <w:pPr>
        <w:rPr>
          <w:rFonts w:asciiTheme="majorHAnsi" w:eastAsiaTheme="majorEastAsia" w:hAnsiTheme="majorHAnsi" w:cstheme="majorBidi"/>
          <w:b/>
          <w:color w:val="2F5496" w:themeColor="accent1" w:themeShade="BF"/>
          <w:sz w:val="28"/>
          <w:szCs w:val="28"/>
        </w:rPr>
      </w:pPr>
      <w:r w:rsidRPr="00722C51">
        <w:rPr>
          <w:rFonts w:asciiTheme="majorHAnsi" w:eastAsiaTheme="majorEastAsia" w:hAnsiTheme="majorHAnsi" w:cstheme="majorBidi"/>
          <w:b/>
          <w:color w:val="2F5496" w:themeColor="accent1" w:themeShade="BF"/>
          <w:sz w:val="28"/>
          <w:szCs w:val="28"/>
        </w:rPr>
        <w:t>Software Prerequisites</w:t>
      </w:r>
    </w:p>
    <w:p w14:paraId="6D42F5CE" w14:textId="77777777" w:rsidR="00222EC5" w:rsidRDefault="00222EC5" w:rsidP="00222EC5">
      <w:pPr>
        <w:spacing w:line="360" w:lineRule="auto"/>
        <w:jc w:val="both"/>
        <w:rPr>
          <w:sz w:val="22"/>
          <w:szCs w:val="22"/>
        </w:rPr>
      </w:pPr>
    </w:p>
    <w:p w14:paraId="46CD94BE" w14:textId="43E2979F" w:rsidR="00222EC5" w:rsidRPr="00F56C51" w:rsidRDefault="009303F6" w:rsidP="00222EC5">
      <w:pPr>
        <w:spacing w:line="360" w:lineRule="auto"/>
        <w:jc w:val="both"/>
      </w:pPr>
      <w:r w:rsidRPr="009303F6">
        <w:t>NanoTrans</w:t>
      </w:r>
      <w:r w:rsidR="00222EC5" w:rsidRPr="00F56C51">
        <w:t xml:space="preserve"> is designed for a desktop or computing server running an x86-64-bit Linux operating system. Multithreaded processors are preferred to speed up the process since some time-consuming steps can be configured to use multiple threads in parallel. A stable internet connection is required for its installation.</w:t>
      </w:r>
      <w:r>
        <w:t xml:space="preserve"> Due to the large file size of Nanopore raw fast5 reads (~200-300 GB per MinION flowcell run), a minimal of </w:t>
      </w:r>
      <w:r w:rsidR="005377E1">
        <w:t>4</w:t>
      </w:r>
      <w:r>
        <w:t xml:space="preserve">TB hard disk storage size is strongly recommended. </w:t>
      </w:r>
      <w:r w:rsidR="00222EC5" w:rsidRPr="00F56C51">
        <w:t xml:space="preserve"> A number of standard Linux software compilation prerequisites are listed as below.</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66"/>
      </w:tblGrid>
      <w:tr w:rsidR="00222EC5" w:rsidRPr="00664F25" w14:paraId="636640D6" w14:textId="77777777" w:rsidTr="00657437">
        <w:trPr>
          <w:tblCellSpacing w:w="15" w:type="dxa"/>
        </w:trPr>
        <w:tc>
          <w:tcPr>
            <w:tcW w:w="0" w:type="auto"/>
            <w:vAlign w:val="center"/>
            <w:hideMark/>
          </w:tcPr>
          <w:p w14:paraId="57D00BEC" w14:textId="77777777" w:rsidR="00222EC5" w:rsidRPr="00664F25" w:rsidRDefault="00222EC5" w:rsidP="00657437">
            <w:pPr>
              <w:rPr>
                <w:sz w:val="21"/>
                <w:szCs w:val="21"/>
              </w:rPr>
            </w:pPr>
            <w:r w:rsidRPr="00664F25">
              <w:rPr>
                <w:sz w:val="21"/>
                <w:szCs w:val="21"/>
              </w:rPr>
              <w:t>● bash (https://www.gnu.org/software/bash/)</w:t>
            </w:r>
          </w:p>
        </w:tc>
      </w:tr>
      <w:tr w:rsidR="00222EC5" w:rsidRPr="00664F25" w14:paraId="71BB984F" w14:textId="77777777" w:rsidTr="00657437">
        <w:trPr>
          <w:tblCellSpacing w:w="15" w:type="dxa"/>
        </w:trPr>
        <w:tc>
          <w:tcPr>
            <w:tcW w:w="0" w:type="auto"/>
            <w:vAlign w:val="center"/>
            <w:hideMark/>
          </w:tcPr>
          <w:p w14:paraId="64D2455B" w14:textId="77777777" w:rsidR="00222EC5" w:rsidRPr="00664F25" w:rsidRDefault="00222EC5" w:rsidP="00657437">
            <w:pPr>
              <w:rPr>
                <w:sz w:val="21"/>
                <w:szCs w:val="21"/>
              </w:rPr>
            </w:pPr>
          </w:p>
        </w:tc>
      </w:tr>
    </w:tbl>
    <w:p w14:paraId="44CF1040" w14:textId="77777777" w:rsidR="00222EC5" w:rsidRPr="00664F25" w:rsidRDefault="00222EC5" w:rsidP="00222EC5">
      <w:pPr>
        <w:rPr>
          <w:vanish/>
          <w:sz w:val="21"/>
          <w:szCs w:val="2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46"/>
      </w:tblGrid>
      <w:tr w:rsidR="00222EC5" w:rsidRPr="00664F25" w14:paraId="1CB71D26" w14:textId="77777777" w:rsidTr="00657437">
        <w:trPr>
          <w:tblCellSpacing w:w="15" w:type="dxa"/>
        </w:trPr>
        <w:tc>
          <w:tcPr>
            <w:tcW w:w="0" w:type="auto"/>
            <w:vAlign w:val="center"/>
            <w:hideMark/>
          </w:tcPr>
          <w:p w14:paraId="56AF4356" w14:textId="77777777" w:rsidR="00222EC5" w:rsidRPr="00664F25" w:rsidRDefault="00222EC5" w:rsidP="00657437">
            <w:pPr>
              <w:rPr>
                <w:sz w:val="21"/>
                <w:szCs w:val="21"/>
              </w:rPr>
            </w:pPr>
            <w:r w:rsidRPr="00664F25">
              <w:rPr>
                <w:sz w:val="21"/>
                <w:szCs w:val="21"/>
              </w:rPr>
              <w:t>● bzip2 and libbz2-dev (http://www.bzip.org/)</w:t>
            </w:r>
          </w:p>
        </w:tc>
      </w:tr>
      <w:tr w:rsidR="00222EC5" w:rsidRPr="00664F25" w14:paraId="0F59DF23" w14:textId="77777777" w:rsidTr="00657437">
        <w:trPr>
          <w:tblCellSpacing w:w="15" w:type="dxa"/>
        </w:trPr>
        <w:tc>
          <w:tcPr>
            <w:tcW w:w="0" w:type="auto"/>
            <w:vAlign w:val="center"/>
            <w:hideMark/>
          </w:tcPr>
          <w:p w14:paraId="37E60BA7" w14:textId="77777777" w:rsidR="00222EC5" w:rsidRPr="00664F25" w:rsidRDefault="00222EC5" w:rsidP="00657437">
            <w:pPr>
              <w:rPr>
                <w:sz w:val="21"/>
                <w:szCs w:val="21"/>
              </w:rPr>
            </w:pPr>
          </w:p>
        </w:tc>
      </w:tr>
    </w:tbl>
    <w:p w14:paraId="05D1F08D" w14:textId="77777777" w:rsidR="00222EC5" w:rsidRPr="00664F25" w:rsidRDefault="00222EC5" w:rsidP="00222EC5">
      <w:pPr>
        <w:rPr>
          <w:vanish/>
          <w:sz w:val="21"/>
          <w:szCs w:val="2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8"/>
      </w:tblGrid>
      <w:tr w:rsidR="00222EC5" w:rsidRPr="00664F25" w14:paraId="19349821" w14:textId="77777777" w:rsidTr="00657437">
        <w:trPr>
          <w:tblCellSpacing w:w="15" w:type="dxa"/>
        </w:trPr>
        <w:tc>
          <w:tcPr>
            <w:tcW w:w="0" w:type="auto"/>
            <w:vAlign w:val="center"/>
            <w:hideMark/>
          </w:tcPr>
          <w:p w14:paraId="6205F27D" w14:textId="77777777" w:rsidR="00222EC5" w:rsidRPr="00664F25" w:rsidRDefault="00222EC5" w:rsidP="00657437">
            <w:pPr>
              <w:rPr>
                <w:sz w:val="21"/>
                <w:szCs w:val="21"/>
              </w:rPr>
            </w:pPr>
            <w:r w:rsidRPr="00664F25">
              <w:rPr>
                <w:sz w:val="21"/>
                <w:szCs w:val="21"/>
              </w:rPr>
              <w:t>● gcc and g++ (https://gcc.gnu.org/)</w:t>
            </w:r>
          </w:p>
        </w:tc>
      </w:tr>
      <w:tr w:rsidR="00222EC5" w:rsidRPr="00664F25" w14:paraId="161009D4" w14:textId="77777777" w:rsidTr="00657437">
        <w:trPr>
          <w:tblCellSpacing w:w="15" w:type="dxa"/>
        </w:trPr>
        <w:tc>
          <w:tcPr>
            <w:tcW w:w="0" w:type="auto"/>
            <w:vAlign w:val="center"/>
            <w:hideMark/>
          </w:tcPr>
          <w:p w14:paraId="11BCE0FD" w14:textId="77777777" w:rsidR="00222EC5" w:rsidRPr="00664F25" w:rsidRDefault="00222EC5" w:rsidP="00657437">
            <w:pPr>
              <w:rPr>
                <w:sz w:val="21"/>
                <w:szCs w:val="21"/>
              </w:rPr>
            </w:pPr>
          </w:p>
        </w:tc>
      </w:tr>
    </w:tbl>
    <w:p w14:paraId="0055BB2C" w14:textId="77777777" w:rsidR="00222EC5" w:rsidRPr="00664F25" w:rsidRDefault="00222EC5" w:rsidP="00222EC5">
      <w:pPr>
        <w:rPr>
          <w:vanish/>
          <w:sz w:val="21"/>
          <w:szCs w:val="2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1"/>
      </w:tblGrid>
      <w:tr w:rsidR="00222EC5" w:rsidRPr="00664F25" w14:paraId="62878831" w14:textId="77777777" w:rsidTr="00657437">
        <w:trPr>
          <w:tblCellSpacing w:w="15" w:type="dxa"/>
        </w:trPr>
        <w:tc>
          <w:tcPr>
            <w:tcW w:w="0" w:type="auto"/>
            <w:vAlign w:val="center"/>
            <w:hideMark/>
          </w:tcPr>
          <w:p w14:paraId="73FA4074" w14:textId="77777777" w:rsidR="00222EC5" w:rsidRPr="00664F25" w:rsidRDefault="00222EC5" w:rsidP="00657437">
            <w:pPr>
              <w:rPr>
                <w:sz w:val="21"/>
                <w:szCs w:val="21"/>
              </w:rPr>
            </w:pPr>
            <w:r w:rsidRPr="00664F25">
              <w:rPr>
                <w:sz w:val="21"/>
                <w:szCs w:val="21"/>
              </w:rPr>
              <w:t>● git (https://git-scm.com/)</w:t>
            </w:r>
          </w:p>
        </w:tc>
      </w:tr>
      <w:tr w:rsidR="00222EC5" w:rsidRPr="00664F25" w14:paraId="58FF874B" w14:textId="77777777" w:rsidTr="00657437">
        <w:trPr>
          <w:tblCellSpacing w:w="15" w:type="dxa"/>
        </w:trPr>
        <w:tc>
          <w:tcPr>
            <w:tcW w:w="0" w:type="auto"/>
            <w:vAlign w:val="center"/>
            <w:hideMark/>
          </w:tcPr>
          <w:p w14:paraId="0480B72A" w14:textId="77777777" w:rsidR="00222EC5" w:rsidRPr="00664F25" w:rsidRDefault="00222EC5" w:rsidP="00657437">
            <w:pPr>
              <w:rPr>
                <w:sz w:val="21"/>
                <w:szCs w:val="21"/>
              </w:rPr>
            </w:pPr>
          </w:p>
        </w:tc>
      </w:tr>
    </w:tbl>
    <w:p w14:paraId="5DF63B8F" w14:textId="77777777" w:rsidR="00222EC5" w:rsidRPr="00664F25" w:rsidRDefault="00222EC5" w:rsidP="00222EC5">
      <w:pPr>
        <w:rPr>
          <w:vanish/>
          <w:sz w:val="21"/>
          <w:szCs w:val="2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46"/>
      </w:tblGrid>
      <w:tr w:rsidR="00222EC5" w:rsidRPr="00664F25" w14:paraId="252E30FA" w14:textId="77777777" w:rsidTr="00657437">
        <w:trPr>
          <w:tblCellSpacing w:w="15" w:type="dxa"/>
        </w:trPr>
        <w:tc>
          <w:tcPr>
            <w:tcW w:w="0" w:type="auto"/>
            <w:vAlign w:val="center"/>
            <w:hideMark/>
          </w:tcPr>
          <w:p w14:paraId="4A57CBB1" w14:textId="77777777" w:rsidR="00222EC5" w:rsidRPr="00664F25" w:rsidRDefault="00222EC5" w:rsidP="00657437">
            <w:pPr>
              <w:rPr>
                <w:sz w:val="21"/>
                <w:szCs w:val="21"/>
              </w:rPr>
            </w:pPr>
            <w:r w:rsidRPr="00664F25">
              <w:rPr>
                <w:sz w:val="21"/>
                <w:szCs w:val="21"/>
              </w:rPr>
              <w:t>● GNU make (https://www.gnu.org/software/make/)</w:t>
            </w:r>
          </w:p>
        </w:tc>
      </w:tr>
      <w:tr w:rsidR="00222EC5" w:rsidRPr="00664F25" w14:paraId="095B061F" w14:textId="77777777" w:rsidTr="00657437">
        <w:trPr>
          <w:tblCellSpacing w:w="15" w:type="dxa"/>
        </w:trPr>
        <w:tc>
          <w:tcPr>
            <w:tcW w:w="0" w:type="auto"/>
            <w:vAlign w:val="center"/>
            <w:hideMark/>
          </w:tcPr>
          <w:p w14:paraId="78199AF8" w14:textId="77777777" w:rsidR="00222EC5" w:rsidRPr="00664F25" w:rsidRDefault="00222EC5" w:rsidP="00657437">
            <w:pPr>
              <w:rPr>
                <w:sz w:val="21"/>
                <w:szCs w:val="21"/>
              </w:rPr>
            </w:pPr>
          </w:p>
        </w:tc>
      </w:tr>
    </w:tbl>
    <w:p w14:paraId="040687A4" w14:textId="77777777" w:rsidR="00222EC5" w:rsidRPr="00664F25" w:rsidRDefault="00222EC5" w:rsidP="00222EC5">
      <w:pPr>
        <w:rPr>
          <w:vanish/>
          <w:sz w:val="21"/>
          <w:szCs w:val="2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40"/>
      </w:tblGrid>
      <w:tr w:rsidR="00222EC5" w:rsidRPr="00664F25" w14:paraId="33BDD6F5" w14:textId="77777777" w:rsidTr="00657437">
        <w:trPr>
          <w:tblCellSpacing w:w="15" w:type="dxa"/>
        </w:trPr>
        <w:tc>
          <w:tcPr>
            <w:tcW w:w="0" w:type="auto"/>
            <w:vAlign w:val="center"/>
            <w:hideMark/>
          </w:tcPr>
          <w:p w14:paraId="098E50C9" w14:textId="77777777" w:rsidR="00222EC5" w:rsidRPr="00664F25" w:rsidRDefault="00222EC5" w:rsidP="00657437">
            <w:pPr>
              <w:rPr>
                <w:sz w:val="21"/>
                <w:szCs w:val="21"/>
              </w:rPr>
            </w:pPr>
            <w:r w:rsidRPr="00664F25">
              <w:rPr>
                <w:sz w:val="21"/>
                <w:szCs w:val="21"/>
              </w:rPr>
              <w:t>● gzip (https://www.gnu.org/software/gzip/)</w:t>
            </w:r>
          </w:p>
        </w:tc>
      </w:tr>
      <w:tr w:rsidR="00222EC5" w:rsidRPr="00664F25" w14:paraId="4788726D" w14:textId="77777777" w:rsidTr="00657437">
        <w:trPr>
          <w:tblCellSpacing w:w="15" w:type="dxa"/>
        </w:trPr>
        <w:tc>
          <w:tcPr>
            <w:tcW w:w="0" w:type="auto"/>
            <w:vAlign w:val="center"/>
            <w:hideMark/>
          </w:tcPr>
          <w:p w14:paraId="14EC47BA" w14:textId="77777777" w:rsidR="00222EC5" w:rsidRPr="00664F25" w:rsidRDefault="00222EC5" w:rsidP="00657437">
            <w:pPr>
              <w:rPr>
                <w:sz w:val="21"/>
                <w:szCs w:val="21"/>
              </w:rPr>
            </w:pPr>
          </w:p>
        </w:tc>
      </w:tr>
    </w:tbl>
    <w:p w14:paraId="589AA0DA" w14:textId="77777777" w:rsidR="00222EC5" w:rsidRPr="00664F25" w:rsidRDefault="00222EC5" w:rsidP="00222EC5">
      <w:pPr>
        <w:rPr>
          <w:vanish/>
          <w:sz w:val="21"/>
          <w:szCs w:val="2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7"/>
      </w:tblGrid>
      <w:tr w:rsidR="00222EC5" w:rsidRPr="00664F25" w14:paraId="5A49A8FC" w14:textId="77777777" w:rsidTr="00657437">
        <w:trPr>
          <w:tblCellSpacing w:w="15" w:type="dxa"/>
        </w:trPr>
        <w:tc>
          <w:tcPr>
            <w:tcW w:w="0" w:type="auto"/>
            <w:vAlign w:val="center"/>
            <w:hideMark/>
          </w:tcPr>
          <w:p w14:paraId="3F19C28E" w14:textId="77777777" w:rsidR="00222EC5" w:rsidRPr="00664F25" w:rsidRDefault="00222EC5" w:rsidP="00657437">
            <w:pPr>
              <w:rPr>
                <w:sz w:val="21"/>
                <w:szCs w:val="21"/>
              </w:rPr>
            </w:pPr>
            <w:r w:rsidRPr="00664F25">
              <w:rPr>
                <w:sz w:val="21"/>
                <w:szCs w:val="21"/>
              </w:rPr>
              <w:t>● libopenssl-devel</w:t>
            </w:r>
          </w:p>
        </w:tc>
      </w:tr>
      <w:tr w:rsidR="00222EC5" w:rsidRPr="00664F25" w14:paraId="207AECAB" w14:textId="77777777" w:rsidTr="00657437">
        <w:trPr>
          <w:tblCellSpacing w:w="15" w:type="dxa"/>
        </w:trPr>
        <w:tc>
          <w:tcPr>
            <w:tcW w:w="0" w:type="auto"/>
            <w:vAlign w:val="center"/>
            <w:hideMark/>
          </w:tcPr>
          <w:p w14:paraId="56E4BEDC" w14:textId="77777777" w:rsidR="00222EC5" w:rsidRPr="00664F25" w:rsidRDefault="00222EC5" w:rsidP="00657437">
            <w:pPr>
              <w:rPr>
                <w:sz w:val="21"/>
                <w:szCs w:val="21"/>
              </w:rPr>
            </w:pPr>
          </w:p>
        </w:tc>
      </w:tr>
    </w:tbl>
    <w:p w14:paraId="26D6216E" w14:textId="77777777" w:rsidR="00222EC5" w:rsidRPr="00664F25" w:rsidRDefault="00222EC5" w:rsidP="00222EC5">
      <w:pPr>
        <w:rPr>
          <w:vanish/>
          <w:sz w:val="21"/>
          <w:szCs w:val="2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19"/>
      </w:tblGrid>
      <w:tr w:rsidR="00222EC5" w:rsidRPr="00664F25" w14:paraId="030832FC" w14:textId="77777777" w:rsidTr="00657437">
        <w:trPr>
          <w:tblCellSpacing w:w="15" w:type="dxa"/>
        </w:trPr>
        <w:tc>
          <w:tcPr>
            <w:tcW w:w="0" w:type="auto"/>
            <w:vAlign w:val="center"/>
            <w:hideMark/>
          </w:tcPr>
          <w:p w14:paraId="7FCD5379" w14:textId="77777777" w:rsidR="00222EC5" w:rsidRPr="00664F25" w:rsidRDefault="00222EC5" w:rsidP="00657437">
            <w:pPr>
              <w:rPr>
                <w:sz w:val="21"/>
                <w:szCs w:val="21"/>
              </w:rPr>
            </w:pPr>
            <w:r w:rsidRPr="00664F25">
              <w:rPr>
                <w:sz w:val="21"/>
                <w:szCs w:val="21"/>
              </w:rPr>
              <w:t>● libcurl-devel</w:t>
            </w:r>
          </w:p>
        </w:tc>
      </w:tr>
      <w:tr w:rsidR="00222EC5" w:rsidRPr="00664F25" w14:paraId="3688B34E" w14:textId="77777777" w:rsidTr="00657437">
        <w:trPr>
          <w:tblCellSpacing w:w="15" w:type="dxa"/>
        </w:trPr>
        <w:tc>
          <w:tcPr>
            <w:tcW w:w="0" w:type="auto"/>
            <w:vAlign w:val="center"/>
            <w:hideMark/>
          </w:tcPr>
          <w:p w14:paraId="6C98A1EB" w14:textId="77777777" w:rsidR="00222EC5" w:rsidRPr="00664F25" w:rsidRDefault="00222EC5" w:rsidP="00657437">
            <w:pPr>
              <w:rPr>
                <w:sz w:val="21"/>
                <w:szCs w:val="21"/>
              </w:rPr>
            </w:pPr>
          </w:p>
        </w:tc>
      </w:tr>
    </w:tbl>
    <w:p w14:paraId="3553765A" w14:textId="77777777" w:rsidR="00222EC5" w:rsidRPr="00664F25" w:rsidRDefault="00222EC5" w:rsidP="00222EC5">
      <w:pPr>
        <w:rPr>
          <w:vanish/>
          <w:sz w:val="21"/>
          <w:szCs w:val="2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28"/>
      </w:tblGrid>
      <w:tr w:rsidR="00222EC5" w:rsidRPr="00664F25" w14:paraId="61BAAD59" w14:textId="77777777" w:rsidTr="00657437">
        <w:trPr>
          <w:tblCellSpacing w:w="15" w:type="dxa"/>
        </w:trPr>
        <w:tc>
          <w:tcPr>
            <w:tcW w:w="0" w:type="auto"/>
            <w:vAlign w:val="center"/>
            <w:hideMark/>
          </w:tcPr>
          <w:p w14:paraId="5DF02B51" w14:textId="77777777" w:rsidR="00222EC5" w:rsidRPr="00664F25" w:rsidRDefault="00222EC5" w:rsidP="00657437">
            <w:pPr>
              <w:rPr>
                <w:sz w:val="21"/>
                <w:szCs w:val="21"/>
              </w:rPr>
            </w:pPr>
            <w:r w:rsidRPr="00664F25">
              <w:rPr>
                <w:sz w:val="21"/>
                <w:szCs w:val="21"/>
              </w:rPr>
              <w:t>● java runtime environment (JRE) v1.8.0 (https://www.java.com)</w:t>
            </w:r>
          </w:p>
        </w:tc>
      </w:tr>
      <w:tr w:rsidR="00222EC5" w:rsidRPr="00664F25" w14:paraId="7829C155" w14:textId="77777777" w:rsidTr="00657437">
        <w:trPr>
          <w:tblCellSpacing w:w="15" w:type="dxa"/>
        </w:trPr>
        <w:tc>
          <w:tcPr>
            <w:tcW w:w="0" w:type="auto"/>
            <w:vAlign w:val="center"/>
            <w:hideMark/>
          </w:tcPr>
          <w:p w14:paraId="519910E3" w14:textId="77777777" w:rsidR="00222EC5" w:rsidRPr="00664F25" w:rsidRDefault="00222EC5" w:rsidP="00657437">
            <w:pPr>
              <w:rPr>
                <w:sz w:val="21"/>
                <w:szCs w:val="21"/>
              </w:rPr>
            </w:pPr>
          </w:p>
        </w:tc>
      </w:tr>
    </w:tbl>
    <w:p w14:paraId="74EAD728" w14:textId="77777777" w:rsidR="00222EC5" w:rsidRPr="00664F25" w:rsidRDefault="00222EC5" w:rsidP="00222EC5">
      <w:pPr>
        <w:rPr>
          <w:vanish/>
          <w:sz w:val="21"/>
          <w:szCs w:val="2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30"/>
      </w:tblGrid>
      <w:tr w:rsidR="00222EC5" w:rsidRPr="00664F25" w14:paraId="572C26B3" w14:textId="77777777" w:rsidTr="00657437">
        <w:trPr>
          <w:tblCellSpacing w:w="15" w:type="dxa"/>
        </w:trPr>
        <w:tc>
          <w:tcPr>
            <w:tcW w:w="0" w:type="auto"/>
            <w:vAlign w:val="center"/>
            <w:hideMark/>
          </w:tcPr>
          <w:p w14:paraId="704D0E58" w14:textId="77777777" w:rsidR="00222EC5" w:rsidRPr="00664F25" w:rsidRDefault="00222EC5" w:rsidP="00657437">
            <w:pPr>
              <w:rPr>
                <w:sz w:val="21"/>
                <w:szCs w:val="21"/>
              </w:rPr>
            </w:pPr>
            <w:r w:rsidRPr="00664F25">
              <w:rPr>
                <w:sz w:val="21"/>
                <w:szCs w:val="21"/>
              </w:rPr>
              <w:t>● perl v5.12 or newer (https://www.perl.org/)</w:t>
            </w:r>
          </w:p>
        </w:tc>
      </w:tr>
      <w:tr w:rsidR="00222EC5" w:rsidRPr="00664F25" w14:paraId="42B74737" w14:textId="77777777" w:rsidTr="00657437">
        <w:trPr>
          <w:tblCellSpacing w:w="15" w:type="dxa"/>
        </w:trPr>
        <w:tc>
          <w:tcPr>
            <w:tcW w:w="0" w:type="auto"/>
            <w:vAlign w:val="center"/>
            <w:hideMark/>
          </w:tcPr>
          <w:p w14:paraId="53D58E0C" w14:textId="77777777" w:rsidR="00222EC5" w:rsidRPr="00664F25" w:rsidRDefault="00222EC5" w:rsidP="00657437">
            <w:pPr>
              <w:rPr>
                <w:sz w:val="21"/>
                <w:szCs w:val="21"/>
              </w:rPr>
            </w:pPr>
          </w:p>
        </w:tc>
      </w:tr>
    </w:tbl>
    <w:p w14:paraId="0C33CF31" w14:textId="77777777" w:rsidR="00222EC5" w:rsidRPr="00664F25" w:rsidRDefault="00222EC5" w:rsidP="00222EC5">
      <w:pPr>
        <w:rPr>
          <w:vanish/>
          <w:sz w:val="21"/>
          <w:szCs w:val="2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48"/>
      </w:tblGrid>
      <w:tr w:rsidR="00222EC5" w:rsidRPr="00664F25" w14:paraId="31A44E67" w14:textId="77777777" w:rsidTr="00657437">
        <w:trPr>
          <w:tblCellSpacing w:w="15" w:type="dxa"/>
        </w:trPr>
        <w:tc>
          <w:tcPr>
            <w:tcW w:w="0" w:type="auto"/>
            <w:vAlign w:val="center"/>
            <w:hideMark/>
          </w:tcPr>
          <w:p w14:paraId="3AA045D8" w14:textId="77777777" w:rsidR="00222EC5" w:rsidRPr="00664F25" w:rsidRDefault="00222EC5" w:rsidP="00657437">
            <w:pPr>
              <w:rPr>
                <w:sz w:val="21"/>
                <w:szCs w:val="21"/>
              </w:rPr>
            </w:pPr>
            <w:r w:rsidRPr="00664F25">
              <w:rPr>
                <w:sz w:val="21"/>
                <w:szCs w:val="21"/>
              </w:rPr>
              <w:t>● tar (https://www.gnu.org/software/tar/)</w:t>
            </w:r>
          </w:p>
        </w:tc>
      </w:tr>
      <w:tr w:rsidR="00222EC5" w:rsidRPr="00664F25" w14:paraId="21968F78" w14:textId="77777777" w:rsidTr="00657437">
        <w:trPr>
          <w:tblCellSpacing w:w="15" w:type="dxa"/>
        </w:trPr>
        <w:tc>
          <w:tcPr>
            <w:tcW w:w="0" w:type="auto"/>
            <w:vAlign w:val="center"/>
            <w:hideMark/>
          </w:tcPr>
          <w:p w14:paraId="0760A495" w14:textId="77777777" w:rsidR="00222EC5" w:rsidRPr="00664F25" w:rsidRDefault="00222EC5" w:rsidP="00657437">
            <w:pPr>
              <w:rPr>
                <w:sz w:val="21"/>
                <w:szCs w:val="21"/>
              </w:rPr>
            </w:pPr>
          </w:p>
        </w:tc>
      </w:tr>
    </w:tbl>
    <w:p w14:paraId="280AAFEF" w14:textId="77777777" w:rsidR="00222EC5" w:rsidRPr="00664F25" w:rsidRDefault="00222EC5" w:rsidP="00222EC5">
      <w:pPr>
        <w:rPr>
          <w:vanish/>
          <w:sz w:val="21"/>
          <w:szCs w:val="2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01"/>
      </w:tblGrid>
      <w:tr w:rsidR="00222EC5" w:rsidRPr="00664F25" w14:paraId="16259CC8" w14:textId="77777777" w:rsidTr="00657437">
        <w:trPr>
          <w:tblCellSpacing w:w="15" w:type="dxa"/>
        </w:trPr>
        <w:tc>
          <w:tcPr>
            <w:tcW w:w="0" w:type="auto"/>
            <w:vAlign w:val="center"/>
            <w:hideMark/>
          </w:tcPr>
          <w:p w14:paraId="3D0C2649" w14:textId="77777777" w:rsidR="00222EC5" w:rsidRPr="00664F25" w:rsidRDefault="00222EC5" w:rsidP="00657437">
            <w:pPr>
              <w:rPr>
                <w:sz w:val="21"/>
                <w:szCs w:val="21"/>
              </w:rPr>
            </w:pPr>
            <w:r w:rsidRPr="00664F25">
              <w:rPr>
                <w:sz w:val="21"/>
                <w:szCs w:val="21"/>
              </w:rPr>
              <w:t>● unzip (http://infozip.sourceforge.net/UnZip.html)</w:t>
            </w:r>
          </w:p>
        </w:tc>
      </w:tr>
      <w:tr w:rsidR="00222EC5" w:rsidRPr="00664F25" w14:paraId="5DB380A8" w14:textId="77777777" w:rsidTr="00657437">
        <w:trPr>
          <w:tblCellSpacing w:w="15" w:type="dxa"/>
        </w:trPr>
        <w:tc>
          <w:tcPr>
            <w:tcW w:w="0" w:type="auto"/>
            <w:vAlign w:val="center"/>
            <w:hideMark/>
          </w:tcPr>
          <w:p w14:paraId="3BFC6B77" w14:textId="77777777" w:rsidR="00222EC5" w:rsidRPr="00664F25" w:rsidRDefault="00222EC5" w:rsidP="00657437">
            <w:pPr>
              <w:rPr>
                <w:sz w:val="21"/>
                <w:szCs w:val="21"/>
              </w:rPr>
            </w:pPr>
          </w:p>
        </w:tc>
      </w:tr>
    </w:tbl>
    <w:p w14:paraId="4A5B915C" w14:textId="77777777" w:rsidR="00222EC5" w:rsidRPr="00664F25" w:rsidRDefault="00222EC5" w:rsidP="00222EC5">
      <w:pPr>
        <w:rPr>
          <w:vanish/>
          <w:sz w:val="21"/>
          <w:szCs w:val="2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07"/>
      </w:tblGrid>
      <w:tr w:rsidR="00222EC5" w:rsidRPr="00664F25" w14:paraId="1426FDA9" w14:textId="77777777" w:rsidTr="00657437">
        <w:trPr>
          <w:tblCellSpacing w:w="15" w:type="dxa"/>
        </w:trPr>
        <w:tc>
          <w:tcPr>
            <w:tcW w:w="0" w:type="auto"/>
            <w:vAlign w:val="center"/>
            <w:hideMark/>
          </w:tcPr>
          <w:p w14:paraId="35E45894" w14:textId="77777777" w:rsidR="00222EC5" w:rsidRPr="00664F25" w:rsidRDefault="00222EC5" w:rsidP="00657437">
            <w:pPr>
              <w:rPr>
                <w:sz w:val="21"/>
                <w:szCs w:val="21"/>
              </w:rPr>
            </w:pPr>
            <w:r w:rsidRPr="00664F25">
              <w:rPr>
                <w:sz w:val="21"/>
                <w:szCs w:val="21"/>
              </w:rPr>
              <w:t>● wget (https://www.gnu.org/software/wget/)</w:t>
            </w:r>
          </w:p>
        </w:tc>
      </w:tr>
      <w:tr w:rsidR="00222EC5" w:rsidRPr="00664F25" w14:paraId="7BA6EB6A" w14:textId="77777777" w:rsidTr="00657437">
        <w:trPr>
          <w:tblCellSpacing w:w="15" w:type="dxa"/>
        </w:trPr>
        <w:tc>
          <w:tcPr>
            <w:tcW w:w="0" w:type="auto"/>
            <w:vAlign w:val="center"/>
            <w:hideMark/>
          </w:tcPr>
          <w:p w14:paraId="36DDF258" w14:textId="77777777" w:rsidR="00222EC5" w:rsidRPr="00664F25" w:rsidRDefault="00222EC5" w:rsidP="00657437">
            <w:pPr>
              <w:rPr>
                <w:sz w:val="21"/>
                <w:szCs w:val="21"/>
              </w:rPr>
            </w:pPr>
          </w:p>
        </w:tc>
      </w:tr>
    </w:tbl>
    <w:p w14:paraId="4DA22C5B" w14:textId="77777777" w:rsidR="00222EC5" w:rsidRPr="00664F25" w:rsidRDefault="00222EC5" w:rsidP="00222EC5">
      <w:pPr>
        <w:rPr>
          <w:vanish/>
          <w:sz w:val="21"/>
          <w:szCs w:val="2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33"/>
      </w:tblGrid>
      <w:tr w:rsidR="00222EC5" w:rsidRPr="00664F25" w14:paraId="65295FAC" w14:textId="77777777" w:rsidTr="00657437">
        <w:trPr>
          <w:tblCellSpacing w:w="15" w:type="dxa"/>
        </w:trPr>
        <w:tc>
          <w:tcPr>
            <w:tcW w:w="0" w:type="auto"/>
            <w:vAlign w:val="center"/>
            <w:hideMark/>
          </w:tcPr>
          <w:p w14:paraId="618C79CC" w14:textId="77777777" w:rsidR="00222EC5" w:rsidRPr="00664F25" w:rsidRDefault="00222EC5" w:rsidP="00657437">
            <w:pPr>
              <w:rPr>
                <w:sz w:val="21"/>
                <w:szCs w:val="21"/>
              </w:rPr>
            </w:pPr>
            <w:r w:rsidRPr="00664F25">
              <w:rPr>
                <w:sz w:val="21"/>
                <w:szCs w:val="21"/>
              </w:rPr>
              <w:t>● zlib and zlib-devel (https://zlib.net/)</w:t>
            </w:r>
          </w:p>
        </w:tc>
      </w:tr>
      <w:tr w:rsidR="00222EC5" w:rsidRPr="00664F25" w14:paraId="11850A87" w14:textId="77777777" w:rsidTr="00657437">
        <w:trPr>
          <w:tblCellSpacing w:w="15" w:type="dxa"/>
        </w:trPr>
        <w:tc>
          <w:tcPr>
            <w:tcW w:w="0" w:type="auto"/>
            <w:vAlign w:val="center"/>
            <w:hideMark/>
          </w:tcPr>
          <w:p w14:paraId="7F483E25" w14:textId="77777777" w:rsidR="00222EC5" w:rsidRPr="00664F25" w:rsidRDefault="00222EC5" w:rsidP="00657437">
            <w:pPr>
              <w:rPr>
                <w:sz w:val="21"/>
                <w:szCs w:val="21"/>
              </w:rPr>
            </w:pPr>
          </w:p>
        </w:tc>
      </w:tr>
    </w:tbl>
    <w:p w14:paraId="37F1A4E6" w14:textId="60FF6531" w:rsidR="00222EC5" w:rsidRDefault="00222EC5" w:rsidP="00222EC5">
      <w:pPr>
        <w:rPr>
          <w:ins w:id="20" w:author="杨鲁栋" w:date="2024-01-08T15:52:00Z"/>
          <w:sz w:val="21"/>
          <w:szCs w:val="21"/>
        </w:rPr>
      </w:pPr>
      <w:r w:rsidRPr="00664F25">
        <w:rPr>
          <w:sz w:val="21"/>
          <w:szCs w:val="21"/>
        </w:rPr>
        <w:t>● xz and xz-devel (</w:t>
      </w:r>
      <w:ins w:id="21" w:author="杨鲁栋" w:date="2024-01-08T15:52:00Z">
        <w:r w:rsidR="00147C07">
          <w:rPr>
            <w:sz w:val="21"/>
            <w:szCs w:val="21"/>
          </w:rPr>
          <w:fldChar w:fldCharType="begin"/>
        </w:r>
        <w:r w:rsidR="00147C07">
          <w:rPr>
            <w:sz w:val="21"/>
            <w:szCs w:val="21"/>
          </w:rPr>
          <w:instrText>HYPERLINK "</w:instrText>
        </w:r>
      </w:ins>
      <w:r w:rsidR="00147C07" w:rsidRPr="00664F25">
        <w:rPr>
          <w:sz w:val="21"/>
          <w:szCs w:val="21"/>
        </w:rPr>
        <w:instrText>https://tukaani.org/xz/</w:instrText>
      </w:r>
      <w:ins w:id="22" w:author="杨鲁栋" w:date="2024-01-08T15:52:00Z">
        <w:r w:rsidR="00147C07">
          <w:rPr>
            <w:sz w:val="21"/>
            <w:szCs w:val="21"/>
          </w:rPr>
          <w:instrText>"</w:instrText>
        </w:r>
        <w:r w:rsidR="00147C07">
          <w:rPr>
            <w:sz w:val="21"/>
            <w:szCs w:val="21"/>
          </w:rPr>
        </w:r>
        <w:r w:rsidR="00147C07">
          <w:rPr>
            <w:sz w:val="21"/>
            <w:szCs w:val="21"/>
          </w:rPr>
          <w:fldChar w:fldCharType="separate"/>
        </w:r>
      </w:ins>
      <w:r w:rsidR="00147C07" w:rsidRPr="00EF3A82">
        <w:rPr>
          <w:rStyle w:val="a3"/>
          <w:sz w:val="21"/>
          <w:szCs w:val="21"/>
        </w:rPr>
        <w:t>https://tukaani.org/xz/</w:t>
      </w:r>
      <w:ins w:id="23" w:author="杨鲁栋" w:date="2024-01-08T15:52:00Z">
        <w:r w:rsidR="00147C07">
          <w:rPr>
            <w:sz w:val="21"/>
            <w:szCs w:val="21"/>
          </w:rPr>
          <w:fldChar w:fldCharType="end"/>
        </w:r>
      </w:ins>
      <w:r w:rsidRPr="00664F25">
        <w:rPr>
          <w:sz w:val="21"/>
          <w:szCs w:val="21"/>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63"/>
      </w:tblGrid>
      <w:tr w:rsidR="00147C07" w:rsidRPr="00664F25" w14:paraId="4E08EA95" w14:textId="77777777" w:rsidTr="002B07F3">
        <w:trPr>
          <w:tblCellSpacing w:w="15" w:type="dxa"/>
          <w:ins w:id="24" w:author="杨鲁栋" w:date="2024-01-08T15:52:00Z"/>
        </w:trPr>
        <w:tc>
          <w:tcPr>
            <w:tcW w:w="0" w:type="auto"/>
            <w:vAlign w:val="center"/>
            <w:hideMark/>
          </w:tcPr>
          <w:p w14:paraId="7CA4817F" w14:textId="4E0FD17B" w:rsidR="00147C07" w:rsidRPr="00664F25" w:rsidRDefault="00147C07" w:rsidP="002B07F3">
            <w:pPr>
              <w:rPr>
                <w:ins w:id="25" w:author="杨鲁栋" w:date="2024-01-08T15:52:00Z"/>
                <w:sz w:val="21"/>
                <w:szCs w:val="21"/>
              </w:rPr>
            </w:pPr>
            <w:ins w:id="26" w:author="杨鲁栋" w:date="2024-01-08T15:52:00Z">
              <w:r w:rsidRPr="00664F25">
                <w:rPr>
                  <w:sz w:val="21"/>
                  <w:szCs w:val="21"/>
                </w:rPr>
                <w:t>●</w:t>
              </w:r>
            </w:ins>
            <w:ins w:id="27" w:author="杨鲁栋" w:date="2024-01-08T15:53:00Z">
              <w:r>
                <w:rPr>
                  <w:sz w:val="21"/>
                  <w:szCs w:val="21"/>
                </w:rPr>
                <w:t xml:space="preserve"> </w:t>
              </w:r>
            </w:ins>
            <w:ins w:id="28" w:author="杨鲁栋" w:date="2024-01-08T15:52:00Z">
              <w:r w:rsidRPr="00147C07">
                <w:rPr>
                  <w:sz w:val="21"/>
                  <w:szCs w:val="21"/>
                </w:rPr>
                <w:t>perl-devel (https://pkgs.org/download/perl-devel)</w:t>
              </w:r>
            </w:ins>
          </w:p>
        </w:tc>
      </w:tr>
      <w:tr w:rsidR="00147C07" w:rsidRPr="00664F25" w14:paraId="224EAD67" w14:textId="77777777" w:rsidTr="002B07F3">
        <w:trPr>
          <w:tblCellSpacing w:w="15" w:type="dxa"/>
          <w:ins w:id="29" w:author="杨鲁栋" w:date="2024-01-08T15:52:00Z"/>
        </w:trPr>
        <w:tc>
          <w:tcPr>
            <w:tcW w:w="0" w:type="auto"/>
            <w:vAlign w:val="center"/>
            <w:hideMark/>
          </w:tcPr>
          <w:p w14:paraId="471C434D" w14:textId="77777777" w:rsidR="00147C07" w:rsidRPr="00664F25" w:rsidRDefault="00147C07" w:rsidP="002B07F3">
            <w:pPr>
              <w:rPr>
                <w:ins w:id="30" w:author="杨鲁栋" w:date="2024-01-08T15:52:00Z"/>
                <w:sz w:val="21"/>
                <w:szCs w:val="21"/>
              </w:rPr>
            </w:pPr>
          </w:p>
        </w:tc>
      </w:tr>
    </w:tbl>
    <w:p w14:paraId="3F5F0662" w14:textId="09224263" w:rsidR="00147C07" w:rsidRDefault="00147C07" w:rsidP="00147C07">
      <w:pPr>
        <w:rPr>
          <w:ins w:id="31" w:author="杨鲁栋" w:date="2024-01-08T15:52:00Z"/>
          <w:sz w:val="21"/>
          <w:szCs w:val="21"/>
        </w:rPr>
      </w:pPr>
      <w:ins w:id="32" w:author="杨鲁栋" w:date="2024-01-08T15:52:00Z">
        <w:r w:rsidRPr="00664F25">
          <w:rPr>
            <w:sz w:val="21"/>
            <w:szCs w:val="21"/>
          </w:rPr>
          <w:t xml:space="preserve">● </w:t>
        </w:r>
      </w:ins>
      <w:ins w:id="33" w:author="杨鲁栋" w:date="2024-01-08T15:53:00Z">
        <w:r w:rsidRPr="00147C07">
          <w:rPr>
            <w:sz w:val="21"/>
            <w:szCs w:val="21"/>
          </w:rPr>
          <w:t>R 3.6 or newer (https://www.r-project.org/)</w:t>
        </w:r>
      </w:ins>
    </w:p>
    <w:p w14:paraId="2687CA89" w14:textId="6B92DFE7" w:rsidR="00147C07" w:rsidRPr="00147C07" w:rsidDel="00147C07" w:rsidRDefault="00147C07" w:rsidP="00222EC5">
      <w:pPr>
        <w:rPr>
          <w:del w:id="34" w:author="杨鲁栋" w:date="2024-01-08T15:52:00Z"/>
          <w:sz w:val="21"/>
          <w:szCs w:val="21"/>
        </w:rPr>
      </w:pPr>
    </w:p>
    <w:p w14:paraId="221F8E49" w14:textId="77777777" w:rsidR="00664F25" w:rsidRDefault="00664F25" w:rsidP="00222EC5">
      <w:pPr>
        <w:pStyle w:val="1"/>
        <w:rPr>
          <w:b/>
        </w:rPr>
      </w:pPr>
    </w:p>
    <w:p w14:paraId="313CB890" w14:textId="0B50497A" w:rsidR="00222EC5" w:rsidRPr="00EE2AE7" w:rsidRDefault="00222EC5" w:rsidP="00222EC5">
      <w:pPr>
        <w:pStyle w:val="1"/>
        <w:rPr>
          <w:b/>
          <w:sz w:val="28"/>
          <w:szCs w:val="28"/>
        </w:rPr>
      </w:pPr>
      <w:bookmarkStart w:id="35" w:name="_Toc120787887"/>
      <w:r w:rsidRPr="00EE2AE7">
        <w:rPr>
          <w:b/>
          <w:sz w:val="28"/>
          <w:szCs w:val="28"/>
        </w:rPr>
        <w:t>Software Installation and configuration</w:t>
      </w:r>
      <w:bookmarkEnd w:id="35"/>
    </w:p>
    <w:p w14:paraId="7445DF08" w14:textId="77777777" w:rsidR="00222EC5" w:rsidRDefault="00222EC5" w:rsidP="00222EC5">
      <w:pPr>
        <w:spacing w:line="360" w:lineRule="auto"/>
        <w:jc w:val="both"/>
        <w:rPr>
          <w:sz w:val="22"/>
          <w:szCs w:val="22"/>
          <w:lang w:val="en"/>
        </w:rPr>
      </w:pPr>
    </w:p>
    <w:p w14:paraId="683F934A" w14:textId="42C5C726" w:rsidR="00664F25" w:rsidRPr="00F56C51" w:rsidRDefault="00222EC5" w:rsidP="00222EC5">
      <w:pPr>
        <w:spacing w:line="360" w:lineRule="auto"/>
        <w:jc w:val="both"/>
        <w:rPr>
          <w:lang w:val="en"/>
        </w:rPr>
      </w:pPr>
      <w:r w:rsidRPr="00F56C51">
        <w:rPr>
          <w:lang w:val="en"/>
        </w:rPr>
        <w:t xml:space="preserve">In addition to the system-level prerequisites described above, </w:t>
      </w:r>
      <w:r w:rsidR="008075EB">
        <w:rPr>
          <w:lang w:val="en"/>
        </w:rPr>
        <w:t>NanoTrans</w:t>
      </w:r>
      <w:r w:rsidRPr="00F56C51">
        <w:rPr>
          <w:lang w:val="en"/>
        </w:rPr>
        <w:t xml:space="preserve"> relies on a number of third-party bioinformatics tools for data analysis, all of which can be automatically installed and configured by </w:t>
      </w:r>
      <w:r w:rsidR="008075EB">
        <w:rPr>
          <w:lang w:val="en"/>
        </w:rPr>
        <w:t>NanoTrans</w:t>
      </w:r>
      <w:r w:rsidRPr="00F56C51">
        <w:rPr>
          <w:lang w:val="en"/>
        </w:rPr>
        <w:t>. A bash script</w:t>
      </w:r>
      <w:r w:rsidR="008075EB">
        <w:rPr>
          <w:lang w:val="en"/>
        </w:rPr>
        <w:t xml:space="preserve"> (“</w:t>
      </w:r>
      <w:r w:rsidR="008075EB" w:rsidRPr="008075EB">
        <w:rPr>
          <w:lang w:val="en"/>
        </w:rPr>
        <w:t>install_dependencies.sh</w:t>
      </w:r>
      <w:r w:rsidR="008075EB">
        <w:rPr>
          <w:lang w:val="en"/>
        </w:rPr>
        <w:t>”)</w:t>
      </w:r>
      <w:r w:rsidRPr="00F56C51">
        <w:rPr>
          <w:lang w:val="en"/>
        </w:rPr>
        <w:t xml:space="preserve"> is pre-shipped with </w:t>
      </w:r>
      <w:r w:rsidR="008075EB">
        <w:rPr>
          <w:lang w:val="en"/>
        </w:rPr>
        <w:t>NanoTrans</w:t>
      </w:r>
      <w:r w:rsidRPr="00F56C51">
        <w:rPr>
          <w:lang w:val="en"/>
        </w:rPr>
        <w:t xml:space="preserve"> to perform such installation and configuration. A detailed list of these third-party tools and their underlying functions in </w:t>
      </w:r>
      <w:r w:rsidR="008075EB">
        <w:rPr>
          <w:lang w:val="en"/>
        </w:rPr>
        <w:t>NanoTrans</w:t>
      </w:r>
      <w:r w:rsidRPr="00F56C51">
        <w:rPr>
          <w:lang w:val="en"/>
        </w:rPr>
        <w:t xml:space="preserve"> are </w:t>
      </w:r>
      <w:r w:rsidR="00BF6FBC">
        <w:rPr>
          <w:lang w:val="en"/>
        </w:rPr>
        <w:t>listed below (Table 1)</w:t>
      </w:r>
      <w:r w:rsidRPr="00F56C51">
        <w:rPr>
          <w:rFonts w:hint="eastAsia"/>
          <w:lang w:val="en"/>
        </w:rPr>
        <w:t>.</w:t>
      </w:r>
      <w:r w:rsidRPr="00F56C51">
        <w:rPr>
          <w:lang w:val="en"/>
        </w:rPr>
        <w:t xml:space="preserve">  </w:t>
      </w:r>
    </w:p>
    <w:p w14:paraId="005DBD5F" w14:textId="27368416" w:rsidR="00664F25" w:rsidRDefault="00664F25" w:rsidP="00222EC5">
      <w:pPr>
        <w:spacing w:line="360" w:lineRule="auto"/>
        <w:jc w:val="both"/>
        <w:rPr>
          <w:sz w:val="22"/>
          <w:szCs w:val="22"/>
          <w:lang w:val="en"/>
        </w:rPr>
      </w:pPr>
    </w:p>
    <w:p w14:paraId="7A021442" w14:textId="71DB2ECE" w:rsidR="00664F25" w:rsidRPr="00F56C51" w:rsidRDefault="00664F25" w:rsidP="00664F25">
      <w:pPr>
        <w:jc w:val="both"/>
        <w:rPr>
          <w:b/>
          <w:bCs/>
          <w:i/>
          <w:iCs/>
          <w:sz w:val="21"/>
          <w:szCs w:val="21"/>
          <w:lang w:val="en"/>
        </w:rPr>
      </w:pPr>
      <w:r w:rsidRPr="00F56C51">
        <w:rPr>
          <w:b/>
          <w:bCs/>
          <w:i/>
          <w:iCs/>
          <w:sz w:val="21"/>
          <w:szCs w:val="21"/>
          <w:lang w:val="en"/>
        </w:rPr>
        <w:t xml:space="preserve">Table 1. Description of third-party software packages that will be downloaded and installed during </w:t>
      </w:r>
      <w:r w:rsidR="008075EB">
        <w:rPr>
          <w:b/>
          <w:bCs/>
          <w:i/>
          <w:iCs/>
          <w:sz w:val="21"/>
          <w:szCs w:val="21"/>
          <w:lang w:val="en"/>
        </w:rPr>
        <w:t>NanoTrans’</w:t>
      </w:r>
      <w:r w:rsidR="00F56C51" w:rsidRPr="00F56C51">
        <w:rPr>
          <w:b/>
          <w:bCs/>
          <w:i/>
          <w:iCs/>
          <w:sz w:val="21"/>
          <w:szCs w:val="21"/>
          <w:lang w:val="en"/>
        </w:rPr>
        <w:t xml:space="preserve"> automatic</w:t>
      </w:r>
      <w:r w:rsidRPr="00F56C51">
        <w:rPr>
          <w:b/>
          <w:bCs/>
          <w:i/>
          <w:iCs/>
          <w:sz w:val="21"/>
          <w:szCs w:val="21"/>
          <w:lang w:val="en"/>
        </w:rPr>
        <w:t xml:space="preserve"> installation.</w:t>
      </w:r>
    </w:p>
    <w:p w14:paraId="78873362" w14:textId="08327003" w:rsidR="00664F25" w:rsidRPr="00A91DD7" w:rsidRDefault="00C22739" w:rsidP="00222EC5">
      <w:pPr>
        <w:spacing w:line="360" w:lineRule="auto"/>
        <w:jc w:val="both"/>
        <w:rPr>
          <w:sz w:val="22"/>
          <w:szCs w:val="22"/>
          <w:lang w:val="en"/>
        </w:rPr>
      </w:pPr>
      <w:del w:id="36" w:author="杨鲁栋" w:date="2024-01-08T17:05:00Z">
        <w:r w:rsidRPr="00C22739" w:rsidDel="00D97385">
          <w:rPr>
            <w:noProof/>
            <w:sz w:val="22"/>
            <w:szCs w:val="22"/>
            <w:lang w:val="en"/>
          </w:rPr>
          <w:drawing>
            <wp:inline distT="0" distB="0" distL="0" distR="0" wp14:anchorId="0BCDB6FC" wp14:editId="22043204">
              <wp:extent cx="6184900" cy="2007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84900" cy="2007235"/>
                      </a:xfrm>
                      <a:prstGeom prst="rect">
                        <a:avLst/>
                      </a:prstGeom>
                    </pic:spPr>
                  </pic:pic>
                </a:graphicData>
              </a:graphic>
            </wp:inline>
          </w:drawing>
        </w:r>
      </w:del>
      <w:ins w:id="37" w:author="杨鲁栋" w:date="2024-01-08T21:19:00Z">
        <w:r w:rsidR="00A91DD7" w:rsidRPr="00A91DD7">
          <w:rPr>
            <w:noProof/>
          </w:rPr>
          <w:t xml:space="preserve"> </w:t>
        </w:r>
      </w:ins>
      <w:ins w:id="38" w:author="杨鲁栋" w:date="2024-01-09T15:15:00Z">
        <w:r w:rsidR="004670AE" w:rsidRPr="004670AE">
          <w:rPr>
            <w:noProof/>
          </w:rPr>
          <w:drawing>
            <wp:inline distT="0" distB="0" distL="0" distR="0" wp14:anchorId="11FFD7D8" wp14:editId="64D51F59">
              <wp:extent cx="6184900" cy="3653155"/>
              <wp:effectExtent l="0" t="0" r="0" b="4445"/>
              <wp:docPr id="1601205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05141" name=""/>
                      <pic:cNvPicPr/>
                    </pic:nvPicPr>
                    <pic:blipFill>
                      <a:blip r:embed="rId14"/>
                      <a:stretch>
                        <a:fillRect/>
                      </a:stretch>
                    </pic:blipFill>
                    <pic:spPr>
                      <a:xfrm>
                        <a:off x="0" y="0"/>
                        <a:ext cx="6184900" cy="3653155"/>
                      </a:xfrm>
                      <a:prstGeom prst="rect">
                        <a:avLst/>
                      </a:prstGeom>
                    </pic:spPr>
                  </pic:pic>
                </a:graphicData>
              </a:graphic>
            </wp:inline>
          </w:drawing>
        </w:r>
      </w:ins>
    </w:p>
    <w:p w14:paraId="33015916" w14:textId="77777777" w:rsidR="00222EC5" w:rsidRDefault="00222EC5" w:rsidP="00520A58">
      <w:pPr>
        <w:pStyle w:val="1"/>
        <w:rPr>
          <w:b/>
        </w:rPr>
      </w:pPr>
    </w:p>
    <w:p w14:paraId="5A2F9A86" w14:textId="2FDC56F9" w:rsidR="003D1C17" w:rsidRPr="00EE2AE7" w:rsidRDefault="003D1C17" w:rsidP="00520A58">
      <w:pPr>
        <w:pStyle w:val="1"/>
        <w:rPr>
          <w:b/>
          <w:sz w:val="28"/>
          <w:szCs w:val="28"/>
        </w:rPr>
      </w:pPr>
      <w:bookmarkStart w:id="39" w:name="_Toc120787888"/>
      <w:r w:rsidRPr="00EE2AE7">
        <w:rPr>
          <w:b/>
          <w:sz w:val="28"/>
          <w:szCs w:val="28"/>
        </w:rPr>
        <w:t>Install</w:t>
      </w:r>
      <w:r w:rsidR="005F1E39" w:rsidRPr="00EE2AE7">
        <w:rPr>
          <w:b/>
          <w:sz w:val="28"/>
          <w:szCs w:val="28"/>
        </w:rPr>
        <w:t>ation</w:t>
      </w:r>
      <w:bookmarkEnd w:id="39"/>
    </w:p>
    <w:p w14:paraId="6F47E6F6" w14:textId="77777777" w:rsidR="00932696" w:rsidRPr="00932696" w:rsidRDefault="00932696" w:rsidP="00932696"/>
    <w:p w14:paraId="347454DE" w14:textId="3A7042A3" w:rsidR="00851A6E" w:rsidRPr="00851A6E" w:rsidRDefault="00C22739" w:rsidP="00851A6E">
      <w:pPr>
        <w:jc w:val="both"/>
        <w:rPr>
          <w:rFonts w:eastAsia="Times New Roman" w:cs="Times New Roman"/>
        </w:rPr>
      </w:pPr>
      <w:r>
        <w:rPr>
          <w:rFonts w:eastAsia="Times New Roman" w:cs="Times New Roman"/>
        </w:rPr>
        <w:t>NanoTrans</w:t>
      </w:r>
      <w:r w:rsidR="00851A6E">
        <w:rPr>
          <w:rFonts w:eastAsia="Times New Roman" w:cs="Times New Roman"/>
        </w:rPr>
        <w:t xml:space="preserve"> is implemented in Bash, </w:t>
      </w:r>
      <w:r w:rsidR="00851A6E" w:rsidRPr="00851A6E">
        <w:rPr>
          <w:rFonts w:eastAsia="Times New Roman" w:cs="Times New Roman"/>
        </w:rPr>
        <w:t>Perl</w:t>
      </w:r>
      <w:r w:rsidR="00522FF2">
        <w:rPr>
          <w:rFonts w:eastAsia="Times New Roman" w:cs="Times New Roman"/>
        </w:rPr>
        <w:t>,</w:t>
      </w:r>
      <w:r w:rsidR="00851A6E" w:rsidRPr="00851A6E">
        <w:rPr>
          <w:rFonts w:eastAsia="Times New Roman" w:cs="Times New Roman"/>
        </w:rPr>
        <w:t xml:space="preserve"> and</w:t>
      </w:r>
      <w:r w:rsidR="00851A6E">
        <w:rPr>
          <w:rFonts w:eastAsia="Times New Roman" w:cs="Times New Roman"/>
        </w:rPr>
        <w:t xml:space="preserve"> R. It is</w:t>
      </w:r>
      <w:r w:rsidR="00851A6E" w:rsidRPr="00851A6E">
        <w:rPr>
          <w:rFonts w:eastAsia="Times New Roman" w:cs="Times New Roman"/>
        </w:rPr>
        <w:t xml:space="preserve"> designed for a desktop or computing server running an x86-64-bit Linux operating system. Multithreaded processors are preferred to speed up the process since many steps can be configured to use multiple threads in parallel. </w:t>
      </w:r>
      <w:r w:rsidR="00F56C51" w:rsidRPr="00F56C51">
        <w:t>A stable internet connection is required for its installation.</w:t>
      </w:r>
      <w:r>
        <w:t xml:space="preserve"> Note that due to the large file size of Nanopore raw fast5 </w:t>
      </w:r>
      <w:r>
        <w:lastRenderedPageBreak/>
        <w:t xml:space="preserve">reads (~200-300 GB per MinION flowcell run), a minimal of 2TB hard disk storage size is strongly recommended. </w:t>
      </w:r>
      <w:r w:rsidRPr="00F56C51">
        <w:t xml:space="preserve"> </w:t>
      </w:r>
    </w:p>
    <w:p w14:paraId="6DE898E5" w14:textId="013BF2D7" w:rsidR="001147CF" w:rsidRDefault="00851A6E" w:rsidP="00F76DBB">
      <w:pPr>
        <w:spacing w:before="100" w:beforeAutospacing="1" w:after="100" w:afterAutospacing="1"/>
        <w:rPr>
          <w:rFonts w:ascii="Courier New" w:eastAsia="Times New Roman" w:hAnsi="Courier New" w:cs="Courier New"/>
          <w:sz w:val="20"/>
          <w:szCs w:val="20"/>
        </w:rPr>
      </w:pPr>
      <w:r w:rsidRPr="00851A6E">
        <w:rPr>
          <w:rFonts w:ascii="Courier New" w:eastAsia="Times New Roman" w:hAnsi="Courier New" w:cs="Courier New"/>
          <w:sz w:val="20"/>
          <w:szCs w:val="20"/>
        </w:rPr>
        <w:t xml:space="preserve">git clone </w:t>
      </w:r>
      <w:r w:rsidR="00F209D0" w:rsidRPr="00C22739">
        <w:rPr>
          <w:rFonts w:ascii="Courier New" w:eastAsia="Times New Roman" w:hAnsi="Courier New" w:cs="Courier New"/>
          <w:sz w:val="20"/>
          <w:szCs w:val="20"/>
        </w:rPr>
        <w:t>https://github.com/yjx1217/</w:t>
      </w:r>
      <w:r w:rsidR="00C22739">
        <w:rPr>
          <w:rFonts w:ascii="Courier New" w:eastAsia="Times New Roman" w:hAnsi="Courier New" w:cs="Courier New"/>
          <w:sz w:val="20"/>
          <w:szCs w:val="20"/>
        </w:rPr>
        <w:t>NanoTrans</w:t>
      </w:r>
      <w:r w:rsidR="00F209D0" w:rsidRPr="00C22739">
        <w:rPr>
          <w:rFonts w:ascii="Courier New" w:eastAsia="Times New Roman" w:hAnsi="Courier New" w:cs="Courier New"/>
          <w:sz w:val="20"/>
          <w:szCs w:val="20"/>
        </w:rPr>
        <w:t>.git</w:t>
      </w:r>
      <w:r w:rsidR="00F76DBB">
        <w:rPr>
          <w:rFonts w:ascii="Courier New" w:eastAsia="Times New Roman" w:hAnsi="Courier New" w:cs="Courier New"/>
          <w:sz w:val="20"/>
          <w:szCs w:val="20"/>
        </w:rPr>
        <w:br/>
      </w:r>
      <w:r w:rsidRPr="00851A6E">
        <w:rPr>
          <w:rFonts w:ascii="Courier New" w:eastAsia="Times New Roman" w:hAnsi="Courier New" w:cs="Courier New"/>
          <w:sz w:val="20"/>
          <w:szCs w:val="20"/>
        </w:rPr>
        <w:t xml:space="preserve">cd </w:t>
      </w:r>
      <w:r w:rsidR="00C22739">
        <w:rPr>
          <w:rFonts w:ascii="Courier New" w:eastAsia="Times New Roman" w:hAnsi="Courier New" w:cs="Courier New"/>
          <w:sz w:val="20"/>
          <w:szCs w:val="20"/>
        </w:rPr>
        <w:t>NanoTrans</w:t>
      </w:r>
      <w:r w:rsidR="00F76DBB">
        <w:rPr>
          <w:rFonts w:ascii="Courier New" w:eastAsia="Times New Roman" w:hAnsi="Courier New" w:cs="Courier New"/>
          <w:sz w:val="20"/>
          <w:szCs w:val="20"/>
        </w:rPr>
        <w:br/>
      </w:r>
      <w:r w:rsidRPr="00851A6E">
        <w:rPr>
          <w:rFonts w:ascii="Courier New" w:eastAsia="Times New Roman" w:hAnsi="Courier New" w:cs="Courier New"/>
          <w:sz w:val="20"/>
          <w:szCs w:val="20"/>
        </w:rPr>
        <w:t>bash ./install_dependencies.sh</w:t>
      </w:r>
    </w:p>
    <w:p w14:paraId="101CD179" w14:textId="77777777" w:rsidR="002F3D41" w:rsidRDefault="002F3D41" w:rsidP="002F3D41">
      <w:pPr>
        <w:pStyle w:val="ac"/>
        <w:spacing w:before="100" w:beforeAutospacing="1" w:after="100" w:afterAutospacing="1"/>
        <w:ind w:left="0"/>
        <w:rPr>
          <w:rFonts w:eastAsia="Times New Roman" w:cstheme="minorHAnsi"/>
          <w:szCs w:val="20"/>
        </w:rPr>
      </w:pPr>
      <w:r>
        <w:rPr>
          <w:rFonts w:eastAsia="Times New Roman" w:cstheme="minorHAnsi"/>
          <w:szCs w:val="20"/>
        </w:rPr>
        <w:t>If the installation succeeds</w:t>
      </w:r>
      <w:r w:rsidRPr="007C5555">
        <w:rPr>
          <w:rFonts w:eastAsia="Times New Roman" w:cstheme="minorHAnsi"/>
          <w:szCs w:val="20"/>
        </w:rPr>
        <w:t xml:space="preserve">, you </w:t>
      </w:r>
      <w:r>
        <w:rPr>
          <w:rFonts w:eastAsia="Times New Roman" w:cstheme="minorHAnsi"/>
          <w:szCs w:val="20"/>
        </w:rPr>
        <w:t>should see the following massage:</w:t>
      </w:r>
    </w:p>
    <w:p w14:paraId="3C9CB6D2" w14:textId="2D0D878B" w:rsidR="002F3D41" w:rsidRDefault="002F3D41" w:rsidP="002F3D41">
      <w:pPr>
        <w:pStyle w:val="ac"/>
        <w:spacing w:before="100" w:beforeAutospacing="1" w:after="100" w:afterAutospacing="1"/>
        <w:ind w:left="0"/>
        <w:rPr>
          <w:rFonts w:asciiTheme="majorHAnsi" w:hAnsiTheme="majorHAnsi" w:cstheme="majorHAnsi"/>
          <w:color w:val="3B2322"/>
          <w:sz w:val="21"/>
          <w:szCs w:val="28"/>
        </w:rPr>
      </w:pPr>
      <w:r>
        <w:rPr>
          <w:rFonts w:asciiTheme="majorHAnsi" w:hAnsiTheme="majorHAnsi" w:cstheme="majorHAnsi"/>
          <w:color w:val="3B2322"/>
          <w:sz w:val="21"/>
          <w:szCs w:val="28"/>
        </w:rPr>
        <w:t>“</w:t>
      </w:r>
      <w:r w:rsidR="00C22739">
        <w:rPr>
          <w:rFonts w:asciiTheme="majorHAnsi" w:hAnsiTheme="majorHAnsi" w:cstheme="majorHAnsi"/>
          <w:color w:val="3B2322"/>
          <w:sz w:val="21"/>
          <w:szCs w:val="28"/>
        </w:rPr>
        <w:t>NanoTrans</w:t>
      </w:r>
      <w:r w:rsidRPr="007C5555">
        <w:rPr>
          <w:rFonts w:asciiTheme="majorHAnsi" w:hAnsiTheme="majorHAnsi" w:cstheme="majorHAnsi"/>
          <w:color w:val="3B2322"/>
          <w:sz w:val="21"/>
          <w:szCs w:val="28"/>
        </w:rPr>
        <w:t xml:space="preserve"> message: This bash script has been successfully processed! :)</w:t>
      </w:r>
      <w:r>
        <w:rPr>
          <w:rFonts w:asciiTheme="majorHAnsi" w:hAnsiTheme="majorHAnsi" w:cstheme="majorHAnsi"/>
          <w:color w:val="3B2322"/>
          <w:sz w:val="21"/>
          <w:szCs w:val="28"/>
        </w:rPr>
        <w:t>”</w:t>
      </w:r>
    </w:p>
    <w:p w14:paraId="631E620A" w14:textId="18874E21" w:rsidR="002F3D41" w:rsidRPr="00626B85" w:rsidRDefault="002F3D41" w:rsidP="002F3D41">
      <w:pPr>
        <w:pStyle w:val="ac"/>
        <w:spacing w:before="100" w:beforeAutospacing="1" w:after="100" w:afterAutospacing="1"/>
        <w:ind w:left="0"/>
        <w:rPr>
          <w:rFonts w:eastAsia="Times New Roman" w:cstheme="minorHAnsi"/>
          <w:szCs w:val="20"/>
        </w:rPr>
      </w:pPr>
      <w:r>
        <w:rPr>
          <w:rFonts w:eastAsia="Times New Roman" w:cstheme="minorHAnsi"/>
          <w:szCs w:val="20"/>
        </w:rPr>
        <w:t>This</w:t>
      </w:r>
      <w:r w:rsidRPr="00981212">
        <w:rPr>
          <w:rFonts w:eastAsia="Times New Roman" w:cstheme="minorHAnsi"/>
          <w:szCs w:val="20"/>
        </w:rPr>
        <w:t xml:space="preserve"> signifies the success of the installation process. </w:t>
      </w:r>
    </w:p>
    <w:p w14:paraId="1FA40BFA" w14:textId="77777777" w:rsidR="002F3D41" w:rsidRPr="00626B85" w:rsidRDefault="002F3D41" w:rsidP="002F3D41">
      <w:pPr>
        <w:pStyle w:val="ac"/>
        <w:spacing w:before="100" w:beforeAutospacing="1" w:after="100" w:afterAutospacing="1"/>
        <w:ind w:left="0"/>
        <w:rPr>
          <w:rFonts w:eastAsia="Times New Roman" w:cstheme="minorHAnsi"/>
          <w:szCs w:val="20"/>
        </w:rPr>
      </w:pPr>
    </w:p>
    <w:p w14:paraId="736C3056" w14:textId="2B18B33D" w:rsidR="002F3D41" w:rsidRDefault="002F3D41" w:rsidP="002F3D41">
      <w:pPr>
        <w:pStyle w:val="ac"/>
        <w:spacing w:before="100" w:beforeAutospacing="1" w:after="100" w:afterAutospacing="1"/>
        <w:ind w:left="0"/>
        <w:jc w:val="both"/>
        <w:rPr>
          <w:rFonts w:cstheme="minorHAnsi"/>
          <w:color w:val="3B2322"/>
          <w:szCs w:val="36"/>
        </w:rPr>
      </w:pPr>
      <w:r w:rsidRPr="001D4083">
        <w:rPr>
          <w:rFonts w:eastAsia="Times New Roman" w:cstheme="minorHAnsi"/>
          <w:szCs w:val="20"/>
        </w:rPr>
        <w:t xml:space="preserve">Upon the </w:t>
      </w:r>
      <w:r>
        <w:rPr>
          <w:rFonts w:eastAsia="Times New Roman" w:cstheme="minorHAnsi"/>
          <w:szCs w:val="20"/>
        </w:rPr>
        <w:t>success of the installation</w:t>
      </w:r>
      <w:r w:rsidRPr="001D4083">
        <w:rPr>
          <w:rFonts w:eastAsia="Times New Roman" w:cstheme="minorHAnsi"/>
          <w:szCs w:val="20"/>
        </w:rPr>
        <w:t xml:space="preserve">, </w:t>
      </w:r>
      <w:r>
        <w:rPr>
          <w:rFonts w:eastAsia="Times New Roman" w:cstheme="minorHAnsi"/>
          <w:szCs w:val="20"/>
        </w:rPr>
        <w:t xml:space="preserve">a subdirectory named </w:t>
      </w:r>
      <w:r w:rsidRPr="000D48DA">
        <w:rPr>
          <w:rFonts w:ascii="Courier New" w:eastAsia="Times New Roman" w:hAnsi="Courier New" w:cs="Courier New"/>
          <w:sz w:val="20"/>
          <w:szCs w:val="20"/>
        </w:rPr>
        <w:t xml:space="preserve">build </w:t>
      </w:r>
      <w:r>
        <w:rPr>
          <w:rFonts w:eastAsia="Times New Roman" w:cstheme="minorHAnsi"/>
          <w:szCs w:val="20"/>
        </w:rPr>
        <w:t>and a file named</w:t>
      </w:r>
      <w:r>
        <w:rPr>
          <w:rFonts w:asciiTheme="majorHAnsi" w:hAnsiTheme="majorHAnsi" w:cstheme="majorHAnsi"/>
          <w:color w:val="3B2322"/>
          <w:sz w:val="21"/>
          <w:szCs w:val="28"/>
        </w:rPr>
        <w:t xml:space="preserve"> </w:t>
      </w:r>
      <w:r w:rsidRPr="000D48DA">
        <w:rPr>
          <w:rFonts w:ascii="Courier New" w:eastAsia="Times New Roman" w:hAnsi="Courier New" w:cs="Courier New"/>
          <w:sz w:val="20"/>
          <w:szCs w:val="20"/>
        </w:rPr>
        <w:t>env.sh</w:t>
      </w:r>
      <w:r w:rsidRPr="001D4083">
        <w:rPr>
          <w:rFonts w:cstheme="minorHAnsi"/>
          <w:color w:val="3B2322"/>
          <w:sz w:val="32"/>
          <w:szCs w:val="32"/>
        </w:rPr>
        <w:t xml:space="preserve"> </w:t>
      </w:r>
      <w:r w:rsidRPr="001D4083">
        <w:rPr>
          <w:rFonts w:cstheme="minorHAnsi"/>
          <w:color w:val="3B2322"/>
        </w:rPr>
        <w:t>will be generated</w:t>
      </w:r>
      <w:r>
        <w:rPr>
          <w:rFonts w:cstheme="minorHAnsi"/>
          <w:color w:val="3B2322"/>
        </w:rPr>
        <w:t xml:space="preserve">. The </w:t>
      </w:r>
      <w:r>
        <w:rPr>
          <w:rFonts w:ascii="Courier New" w:eastAsia="Times New Roman" w:hAnsi="Courier New" w:cs="Courier New"/>
          <w:sz w:val="20"/>
          <w:szCs w:val="20"/>
        </w:rPr>
        <w:t>bu</w:t>
      </w:r>
      <w:r w:rsidRPr="000D48DA">
        <w:rPr>
          <w:rFonts w:ascii="Courier New" w:eastAsia="Times New Roman" w:hAnsi="Courier New" w:cs="Courier New"/>
          <w:sz w:val="20"/>
          <w:szCs w:val="20"/>
        </w:rPr>
        <w:t xml:space="preserve">ild </w:t>
      </w:r>
      <w:r>
        <w:rPr>
          <w:rFonts w:cstheme="minorHAnsi"/>
          <w:color w:val="000000" w:themeColor="text1"/>
          <w:szCs w:val="36"/>
        </w:rPr>
        <w:t xml:space="preserve">subdirectory holds all the installed dependencies, while the </w:t>
      </w:r>
      <w:r w:rsidRPr="000D48DA">
        <w:rPr>
          <w:rFonts w:ascii="Courier New" w:eastAsia="Times New Roman" w:hAnsi="Courier New" w:cs="Courier New"/>
          <w:sz w:val="20"/>
          <w:szCs w:val="20"/>
        </w:rPr>
        <w:t>env.sh</w:t>
      </w:r>
      <w:r>
        <w:rPr>
          <w:rFonts w:asciiTheme="majorHAnsi" w:hAnsiTheme="majorHAnsi" w:cstheme="majorHAnsi"/>
          <w:color w:val="3B2322"/>
          <w:szCs w:val="36"/>
        </w:rPr>
        <w:t xml:space="preserve"> </w:t>
      </w:r>
      <w:r>
        <w:rPr>
          <w:rFonts w:cstheme="minorHAnsi"/>
          <w:color w:val="3B2322"/>
          <w:szCs w:val="36"/>
        </w:rPr>
        <w:t>file</w:t>
      </w:r>
      <w:r>
        <w:rPr>
          <w:rFonts w:cstheme="minorHAnsi"/>
          <w:color w:val="000000" w:themeColor="text1"/>
          <w:szCs w:val="36"/>
        </w:rPr>
        <w:t xml:space="preserve"> contains the execution paths of these dependencies</w:t>
      </w:r>
      <w:r>
        <w:rPr>
          <w:rFonts w:cstheme="minorHAnsi"/>
          <w:color w:val="3B2322"/>
          <w:szCs w:val="36"/>
        </w:rPr>
        <w:t xml:space="preserve">. This file will be automatically loaded to set up the working environment for </w:t>
      </w:r>
      <w:r w:rsidR="00C22739">
        <w:rPr>
          <w:rFonts w:cstheme="minorHAnsi"/>
          <w:color w:val="3B2322"/>
          <w:szCs w:val="36"/>
        </w:rPr>
        <w:t>NanoTrans</w:t>
      </w:r>
      <w:r>
        <w:rPr>
          <w:rFonts w:cstheme="minorHAnsi"/>
          <w:color w:val="3B2322"/>
          <w:szCs w:val="36"/>
        </w:rPr>
        <w:t xml:space="preserve">’ various modules. The base directory of </w:t>
      </w:r>
      <w:r w:rsidR="00C22739">
        <w:rPr>
          <w:rFonts w:cstheme="minorHAnsi"/>
          <w:color w:val="3B2322"/>
          <w:szCs w:val="36"/>
        </w:rPr>
        <w:t>NanoTrans</w:t>
      </w:r>
      <w:r>
        <w:rPr>
          <w:rFonts w:cstheme="minorHAnsi"/>
          <w:color w:val="3B2322"/>
          <w:szCs w:val="36"/>
        </w:rPr>
        <w:t xml:space="preserve"> is defined as </w:t>
      </w:r>
      <w:r w:rsidRPr="000D48DA">
        <w:rPr>
          <w:rFonts w:asciiTheme="majorHAnsi" w:hAnsiTheme="majorHAnsi" w:cstheme="majorHAnsi"/>
          <w:color w:val="3B2322"/>
          <w:sz w:val="21"/>
          <w:szCs w:val="28"/>
        </w:rPr>
        <w:t>$</w:t>
      </w:r>
      <w:r w:rsidR="00C22739">
        <w:rPr>
          <w:rFonts w:asciiTheme="majorHAnsi" w:hAnsiTheme="majorHAnsi" w:cstheme="majorHAnsi"/>
          <w:color w:val="3B2322"/>
          <w:sz w:val="21"/>
          <w:szCs w:val="28"/>
        </w:rPr>
        <w:t>NANOTRANS</w:t>
      </w:r>
      <w:r w:rsidRPr="000D48DA">
        <w:rPr>
          <w:rFonts w:asciiTheme="majorHAnsi" w:hAnsiTheme="majorHAnsi" w:cstheme="majorHAnsi" w:hint="eastAsia"/>
          <w:color w:val="3B2322"/>
          <w:sz w:val="21"/>
          <w:szCs w:val="28"/>
        </w:rPr>
        <w:t>_</w:t>
      </w:r>
      <w:r w:rsidRPr="000D48DA">
        <w:rPr>
          <w:rFonts w:asciiTheme="majorHAnsi" w:hAnsiTheme="majorHAnsi" w:cstheme="majorHAnsi"/>
          <w:color w:val="3B2322"/>
          <w:sz w:val="21"/>
          <w:szCs w:val="28"/>
        </w:rPr>
        <w:t>HOME</w:t>
      </w:r>
      <w:r>
        <w:rPr>
          <w:rFonts w:asciiTheme="majorHAnsi" w:hAnsiTheme="majorHAnsi" w:cstheme="majorHAnsi"/>
          <w:color w:val="3B2322"/>
          <w:sz w:val="21"/>
          <w:szCs w:val="28"/>
        </w:rPr>
        <w:t xml:space="preserve"> </w:t>
      </w:r>
      <w:r w:rsidRPr="000D48DA">
        <w:rPr>
          <w:rFonts w:cstheme="minorHAnsi"/>
          <w:color w:val="3B2322"/>
        </w:rPr>
        <w:t>in this file.</w:t>
      </w:r>
    </w:p>
    <w:p w14:paraId="521D8872" w14:textId="3875D00D" w:rsidR="00BF6FBC" w:rsidRDefault="00AA24D9" w:rsidP="00DD34B3">
      <w:pPr>
        <w:spacing w:before="100" w:beforeAutospacing="1" w:after="100" w:afterAutospacing="1"/>
        <w:rPr>
          <w:rFonts w:asciiTheme="majorHAnsi" w:eastAsiaTheme="majorEastAsia" w:hAnsiTheme="majorHAnsi" w:cstheme="majorBidi"/>
          <w:b/>
          <w:color w:val="2F5496" w:themeColor="accent1" w:themeShade="BF"/>
          <w:sz w:val="28"/>
          <w:szCs w:val="28"/>
        </w:rPr>
      </w:pPr>
      <w:r w:rsidRPr="00AA24D9">
        <w:rPr>
          <w:rFonts w:eastAsia="Times New Roman" w:cs="Times New Roman"/>
        </w:rPr>
        <w:t>If unexpected error occurs during installation, normally you can just re</w:t>
      </w:r>
      <w:r w:rsidR="00F209D0">
        <w:rPr>
          <w:rFonts w:eastAsia="Times New Roman" w:cs="Times New Roman"/>
        </w:rPr>
        <w:t>-</w:t>
      </w:r>
      <w:r w:rsidRPr="00AA24D9">
        <w:rPr>
          <w:rFonts w:eastAsia="Times New Roman" w:cs="Times New Roman"/>
        </w:rPr>
        <w:t xml:space="preserve">do “bash ./install_dependencies.sh” step and the installation should be able to automatically resume from the previous interruption point. </w:t>
      </w:r>
      <w:r w:rsidR="00BF6FBC">
        <w:rPr>
          <w:b/>
          <w:sz w:val="28"/>
          <w:szCs w:val="28"/>
        </w:rPr>
        <w:br w:type="page"/>
      </w:r>
    </w:p>
    <w:p w14:paraId="0F3E77A4" w14:textId="19CCF745" w:rsidR="005F1E39" w:rsidRPr="00EE2AE7" w:rsidRDefault="005F1E39" w:rsidP="00520A58">
      <w:pPr>
        <w:pStyle w:val="1"/>
        <w:rPr>
          <w:b/>
          <w:sz w:val="28"/>
          <w:szCs w:val="28"/>
        </w:rPr>
      </w:pPr>
      <w:bookmarkStart w:id="40" w:name="_Toc120787889"/>
      <w:r w:rsidRPr="00EE2AE7">
        <w:rPr>
          <w:b/>
          <w:sz w:val="28"/>
          <w:szCs w:val="28"/>
        </w:rPr>
        <w:lastRenderedPageBreak/>
        <w:t xml:space="preserve">What’s </w:t>
      </w:r>
      <w:r w:rsidR="008F2637" w:rsidRPr="00EE2AE7">
        <w:rPr>
          <w:b/>
          <w:sz w:val="28"/>
          <w:szCs w:val="28"/>
        </w:rPr>
        <w:t>I</w:t>
      </w:r>
      <w:r w:rsidRPr="00EE2AE7">
        <w:rPr>
          <w:b/>
          <w:sz w:val="28"/>
          <w:szCs w:val="28"/>
        </w:rPr>
        <w:t>nside</w:t>
      </w:r>
      <w:bookmarkEnd w:id="40"/>
    </w:p>
    <w:p w14:paraId="290B828F" w14:textId="77777777" w:rsidR="003A13FC" w:rsidRPr="00932696" w:rsidRDefault="003A13FC" w:rsidP="00932696"/>
    <w:p w14:paraId="767B5B1B" w14:textId="69055B89" w:rsidR="005F1E39" w:rsidRPr="005F1E39" w:rsidRDefault="008F2637" w:rsidP="003A13FC">
      <w:pPr>
        <w:jc w:val="both"/>
      </w:pPr>
      <w:r>
        <w:t>Inside</w:t>
      </w:r>
      <w:r w:rsidR="001147CF">
        <w:t xml:space="preserve"> the downloaded </w:t>
      </w:r>
      <w:r w:rsidR="00C22739">
        <w:t>NanoTrans</w:t>
      </w:r>
      <w:r w:rsidR="005F1E39">
        <w:t xml:space="preserve"> directory, you should see the following file</w:t>
      </w:r>
      <w:r w:rsidR="000E3214">
        <w:t xml:space="preserve"> structure</w:t>
      </w:r>
      <w:r w:rsidR="007E1795">
        <w:t xml:space="preserve"> (Figure</w:t>
      </w:r>
      <w:r w:rsidR="00154C3D">
        <w:t>1</w:t>
      </w:r>
      <w:r w:rsidR="007E1795">
        <w:t>).</w:t>
      </w:r>
    </w:p>
    <w:p w14:paraId="16349BCB" w14:textId="77777777" w:rsidR="003A13FC" w:rsidRDefault="003A13FC" w:rsidP="003A13FC">
      <w:pPr>
        <w:jc w:val="both"/>
        <w:rPr>
          <w:b/>
          <w:i/>
          <w:sz w:val="20"/>
          <w:szCs w:val="20"/>
        </w:rPr>
      </w:pPr>
    </w:p>
    <w:p w14:paraId="4B91ECD1" w14:textId="607E0D49" w:rsidR="003A13FC" w:rsidRDefault="00844633" w:rsidP="003A13FC">
      <w:pPr>
        <w:jc w:val="both"/>
        <w:rPr>
          <w:b/>
          <w:i/>
          <w:sz w:val="20"/>
          <w:szCs w:val="20"/>
        </w:rPr>
      </w:pPr>
      <w:r>
        <w:rPr>
          <w:b/>
          <w:i/>
          <w:noProof/>
          <w:sz w:val="20"/>
          <w:szCs w:val="20"/>
        </w:rPr>
        <w:drawing>
          <wp:inline distT="0" distB="0" distL="0" distR="0" wp14:anchorId="5ED09A49" wp14:editId="29B75D04">
            <wp:extent cx="5506720" cy="4543892"/>
            <wp:effectExtent l="0" t="0" r="5080" b="3175"/>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09694" cy="4546346"/>
                    </a:xfrm>
                    <a:prstGeom prst="rect">
                      <a:avLst/>
                    </a:prstGeom>
                  </pic:spPr>
                </pic:pic>
              </a:graphicData>
            </a:graphic>
          </wp:inline>
        </w:drawing>
      </w:r>
    </w:p>
    <w:p w14:paraId="2209B84D" w14:textId="77777777" w:rsidR="003A13FC" w:rsidRDefault="003A13FC" w:rsidP="00C27392">
      <w:pPr>
        <w:jc w:val="both"/>
        <w:rPr>
          <w:b/>
          <w:i/>
          <w:sz w:val="20"/>
          <w:szCs w:val="20"/>
        </w:rPr>
      </w:pPr>
    </w:p>
    <w:p w14:paraId="4C0CA3C5" w14:textId="1FB87F0C" w:rsidR="00F209D0" w:rsidRDefault="003A13FC" w:rsidP="00C27392">
      <w:pPr>
        <w:jc w:val="both"/>
        <w:rPr>
          <w:i/>
          <w:sz w:val="20"/>
          <w:szCs w:val="20"/>
        </w:rPr>
      </w:pPr>
      <w:r w:rsidRPr="003A13FC">
        <w:rPr>
          <w:b/>
          <w:i/>
          <w:sz w:val="20"/>
          <w:szCs w:val="20"/>
        </w:rPr>
        <w:t xml:space="preserve">Figure </w:t>
      </w:r>
      <w:r w:rsidR="00DD34B3">
        <w:rPr>
          <w:b/>
          <w:i/>
          <w:sz w:val="20"/>
          <w:szCs w:val="20"/>
        </w:rPr>
        <w:t>1</w:t>
      </w:r>
      <w:r w:rsidRPr="003A13FC">
        <w:rPr>
          <w:b/>
          <w:i/>
          <w:sz w:val="20"/>
          <w:szCs w:val="20"/>
        </w:rPr>
        <w:t xml:space="preserve">. Overview of the </w:t>
      </w:r>
      <w:r w:rsidR="00C22739">
        <w:rPr>
          <w:b/>
          <w:i/>
          <w:sz w:val="20"/>
          <w:szCs w:val="20"/>
        </w:rPr>
        <w:t>NanoTrans</w:t>
      </w:r>
      <w:r w:rsidRPr="003A13FC">
        <w:rPr>
          <w:b/>
          <w:i/>
          <w:sz w:val="20"/>
          <w:szCs w:val="20"/>
        </w:rPr>
        <w:t xml:space="preserve"> directory system. </w:t>
      </w:r>
      <w:r w:rsidRPr="003A13FC">
        <w:rPr>
          <w:i/>
          <w:sz w:val="20"/>
          <w:szCs w:val="20"/>
        </w:rPr>
        <w:t xml:space="preserve">All top-level directories (boxes, solid lines) and individual files of </w:t>
      </w:r>
      <w:r w:rsidR="00C22739">
        <w:rPr>
          <w:i/>
          <w:sz w:val="20"/>
          <w:szCs w:val="20"/>
        </w:rPr>
        <w:t>NanoTrans</w:t>
      </w:r>
      <w:r w:rsidRPr="003A13FC">
        <w:rPr>
          <w:i/>
          <w:sz w:val="20"/>
          <w:szCs w:val="20"/>
        </w:rPr>
        <w:t xml:space="preserve"> are listed and briefly described. Additional directories and files will be generated during the installation and execution of </w:t>
      </w:r>
      <w:r w:rsidR="00C22739">
        <w:rPr>
          <w:i/>
          <w:sz w:val="20"/>
          <w:szCs w:val="20"/>
        </w:rPr>
        <w:t>NanoTrans</w:t>
      </w:r>
      <w:r w:rsidRPr="003A13FC">
        <w:rPr>
          <w:i/>
          <w:sz w:val="20"/>
          <w:szCs w:val="20"/>
        </w:rPr>
        <w:t xml:space="preserve"> (boxes, dashed lines).</w:t>
      </w:r>
    </w:p>
    <w:p w14:paraId="3F0E866A" w14:textId="77777777" w:rsidR="00F209D0" w:rsidRDefault="00F209D0" w:rsidP="00C27392">
      <w:pPr>
        <w:jc w:val="both"/>
        <w:rPr>
          <w:i/>
          <w:sz w:val="20"/>
          <w:szCs w:val="20"/>
        </w:rPr>
      </w:pPr>
    </w:p>
    <w:p w14:paraId="6F4BB88B" w14:textId="77777777" w:rsidR="00F209D0" w:rsidRDefault="00F209D0" w:rsidP="00C27392">
      <w:pPr>
        <w:jc w:val="both"/>
        <w:rPr>
          <w:i/>
          <w:sz w:val="20"/>
          <w:szCs w:val="20"/>
        </w:rPr>
      </w:pPr>
    </w:p>
    <w:p w14:paraId="0A4122B7" w14:textId="191E808C" w:rsidR="00F209D0" w:rsidRPr="00EE2AE7" w:rsidRDefault="00F209D0" w:rsidP="00F209D0">
      <w:pPr>
        <w:pStyle w:val="1"/>
        <w:rPr>
          <w:b/>
          <w:sz w:val="28"/>
          <w:szCs w:val="28"/>
        </w:rPr>
      </w:pPr>
      <w:bookmarkStart w:id="41" w:name="_Toc120787890"/>
      <w:r w:rsidRPr="00EE2AE7">
        <w:rPr>
          <w:b/>
          <w:sz w:val="28"/>
          <w:szCs w:val="28"/>
        </w:rPr>
        <w:t>Expected input data</w:t>
      </w:r>
      <w:bookmarkEnd w:id="41"/>
    </w:p>
    <w:p w14:paraId="7C7AF4DE" w14:textId="77777777" w:rsidR="00F209D0" w:rsidRDefault="00F209D0" w:rsidP="00F209D0">
      <w:pPr>
        <w:spacing w:line="360" w:lineRule="auto"/>
        <w:jc w:val="both"/>
        <w:rPr>
          <w:sz w:val="22"/>
          <w:szCs w:val="22"/>
          <w:lang w:val="en"/>
        </w:rPr>
      </w:pPr>
    </w:p>
    <w:p w14:paraId="4650A7A7" w14:textId="77777777" w:rsidR="00722C51" w:rsidRDefault="00722C51" w:rsidP="00F209D0">
      <w:pPr>
        <w:jc w:val="both"/>
        <w:rPr>
          <w:lang w:val="en"/>
        </w:rPr>
      </w:pPr>
      <w:r>
        <w:rPr>
          <w:lang w:val="en"/>
        </w:rPr>
        <w:t>NanoTrans expects the following inputs data:</w:t>
      </w:r>
    </w:p>
    <w:p w14:paraId="423683A1" w14:textId="4064930D" w:rsidR="00722C51" w:rsidRPr="00722C51" w:rsidRDefault="00722C51" w:rsidP="00722C51">
      <w:pPr>
        <w:pStyle w:val="ac"/>
        <w:numPr>
          <w:ilvl w:val="0"/>
          <w:numId w:val="19"/>
        </w:numPr>
        <w:jc w:val="both"/>
        <w:rPr>
          <w:lang w:val="en"/>
        </w:rPr>
      </w:pPr>
      <w:r w:rsidRPr="00722C51">
        <w:rPr>
          <w:lang w:val="en"/>
        </w:rPr>
        <w:t>one or more subdirectories containing raw Nanopore fast5 reads (each subdirectory corresponds to one sample/replicate) as the input data.</w:t>
      </w:r>
    </w:p>
    <w:p w14:paraId="7563116B" w14:textId="120228B9" w:rsidR="008F2637" w:rsidRPr="00722C51" w:rsidRDefault="00722C51" w:rsidP="00722C51">
      <w:pPr>
        <w:pStyle w:val="ac"/>
        <w:numPr>
          <w:ilvl w:val="0"/>
          <w:numId w:val="19"/>
        </w:numPr>
        <w:jc w:val="both"/>
        <w:rPr>
          <w:lang w:val="en"/>
        </w:rPr>
      </w:pPr>
      <w:r>
        <w:rPr>
          <w:lang w:val="en"/>
        </w:rPr>
        <w:t>A master sample table</w:t>
      </w:r>
      <w:r w:rsidRPr="00722C51">
        <w:rPr>
          <w:lang w:val="en"/>
        </w:rPr>
        <w:t xml:space="preserve"> </w:t>
      </w:r>
      <w:r>
        <w:rPr>
          <w:lang w:val="en"/>
        </w:rPr>
        <w:t>in which the sample id, comparison group, replicate id, as well as the relative path to its associated nanopore reads</w:t>
      </w:r>
      <w:r w:rsidR="00EE2AE7" w:rsidRPr="00722C51">
        <w:rPr>
          <w:lang w:val="en"/>
        </w:rPr>
        <w:t>.</w:t>
      </w:r>
      <w:r w:rsidR="00A4112E" w:rsidRPr="00722C51">
        <w:rPr>
          <w:b/>
          <w:i/>
        </w:rPr>
        <w:br w:type="page"/>
      </w:r>
    </w:p>
    <w:p w14:paraId="74A02463" w14:textId="7601B9E0" w:rsidR="008F2637" w:rsidRDefault="00660FC3" w:rsidP="00520A58">
      <w:pPr>
        <w:pStyle w:val="1"/>
        <w:rPr>
          <w:b/>
        </w:rPr>
      </w:pPr>
      <w:bookmarkStart w:id="42" w:name="_Toc120787891"/>
      <w:r>
        <w:rPr>
          <w:b/>
        </w:rPr>
        <w:lastRenderedPageBreak/>
        <w:t>Pipeline</w:t>
      </w:r>
      <w:r w:rsidR="004108D8">
        <w:rPr>
          <w:b/>
        </w:rPr>
        <w:t xml:space="preserve"> Design</w:t>
      </w:r>
      <w:bookmarkEnd w:id="42"/>
    </w:p>
    <w:p w14:paraId="3EA0E72C" w14:textId="77777777" w:rsidR="00211619" w:rsidRDefault="00211619" w:rsidP="00C27392">
      <w:pPr>
        <w:pStyle w:val="a5"/>
        <w:spacing w:before="0" w:beforeAutospacing="0" w:after="0" w:afterAutospacing="0"/>
        <w:jc w:val="both"/>
        <w:rPr>
          <w:rFonts w:asciiTheme="minorHAnsi" w:hAnsiTheme="minorHAnsi"/>
        </w:rPr>
      </w:pPr>
    </w:p>
    <w:p w14:paraId="69EDB3B9" w14:textId="76417397" w:rsidR="00722C51" w:rsidRDefault="00722C51" w:rsidP="00722C51">
      <w:pPr>
        <w:jc w:val="both"/>
      </w:pPr>
      <w:r>
        <w:t xml:space="preserve">The design of NanoTrans is workflow-orientated, with a series of task-specific modules numbered according to their processing order (Figure </w:t>
      </w:r>
      <w:r w:rsidR="00DD34B3">
        <w:t>2</w:t>
      </w:r>
      <w:r>
        <w:t xml:space="preserve">). Briefly, NanoTrans first performs Nanopore reads basecalling and reference genome preprocessing with its two starting modules numbered with “00”. The basecalling step here can be processed either in GPU or CPU mode. Regarding the reference genome setup, NanoTrans supports all organisms with reference genome and annotation retrievable via Ensembl </w:t>
      </w:r>
      <w:hyperlink r:id="rId16" w:history="1">
        <w:r w:rsidRPr="00CC2C01">
          <w:rPr>
            <w:rStyle w:val="a3"/>
          </w:rPr>
          <w:t>(https://www.ensembl.org</w:t>
        </w:r>
      </w:hyperlink>
      <w:r>
        <w:t>) or its sister sites (e.g., Ensembl Fungi, Ensembl Plants, Ensembl Protists, and Ensembl Metazoa)</w:t>
      </w:r>
      <w:r>
        <w:rPr>
          <w:rFonts w:ascii="宋体" w:eastAsia="宋体" w:hAnsi="宋体" w:cs="宋体"/>
        </w:rPr>
        <w:t>.</w:t>
      </w:r>
      <w:r>
        <w:t xml:space="preserve"> The basecalled fastq reads are subsequently mapped to the preprocessed genome in a splicing-aware manner (module “01”), after which isoform clustering and quantification are further performed accordingly (module “02”). Based on the clustered and quantified isoforms, NanoTrans can perform different application-specific analyses such as isoform expression and splicing comparison (module “03”), isoform RNA modification identification (module “04”), isoform poly(A) tail length profiling (module “05”)</w:t>
      </w:r>
      <w:r w:rsidR="00CC2C01">
        <w:t>.</w:t>
      </w:r>
      <w:r>
        <w:t xml:space="preserve"> </w:t>
      </w:r>
      <w:r w:rsidR="00CC2C01">
        <w:t xml:space="preserve">In addition, NanoTrans can also apply reference-based </w:t>
      </w:r>
      <w:r>
        <w:t xml:space="preserve">gene fusion detection (module “06”). </w:t>
      </w:r>
      <w:ins w:id="43" w:author="杨鲁栋" w:date="2024-01-09T14:48:00Z">
        <w:r w:rsidR="00B14CA5">
          <w:t xml:space="preserve">Finally, </w:t>
        </w:r>
      </w:ins>
      <w:ins w:id="44" w:author="杨鲁栋" w:date="2024-01-09T14:49:00Z">
        <w:r w:rsidR="00B14CA5">
          <w:t xml:space="preserve">an HTML </w:t>
        </w:r>
      </w:ins>
      <w:ins w:id="45" w:author="杨鲁栋" w:date="2024-01-09T14:50:00Z">
        <w:r w:rsidR="00B14CA5">
          <w:t xml:space="preserve">containing major results </w:t>
        </w:r>
      </w:ins>
      <w:ins w:id="46" w:author="杨鲁栋" w:date="2024-01-09T14:49:00Z">
        <w:r w:rsidR="00B14CA5">
          <w:t>can be ge</w:t>
        </w:r>
      </w:ins>
      <w:ins w:id="47" w:author="杨鲁栋" w:date="2024-01-09T14:50:00Z">
        <w:r w:rsidR="00B14CA5">
          <w:t>nerated by module “07”</w:t>
        </w:r>
      </w:ins>
      <w:ins w:id="48" w:author="杨鲁栋" w:date="2024-01-09T14:49:00Z">
        <w:r w:rsidR="00B14CA5">
          <w:t xml:space="preserve">. </w:t>
        </w:r>
      </w:ins>
      <w:r w:rsidR="00CC2C01">
        <w:t>For all these applications, a</w:t>
      </w:r>
      <w:r>
        <w:t xml:space="preserve"> user-defined master sample table is used to specify sample information and experimental design, based on which automatic batch processing and between group comparison are natively supported, which comes handy for large-scale analysis with many samples.</w:t>
      </w:r>
    </w:p>
    <w:p w14:paraId="5F14B5FE" w14:textId="77777777" w:rsidR="00722C51" w:rsidRDefault="00722C51" w:rsidP="00722C51">
      <w:pPr>
        <w:jc w:val="both"/>
        <w:rPr>
          <w:rFonts w:eastAsia="Times New Roman" w:cstheme="minorHAnsi"/>
        </w:rPr>
      </w:pPr>
    </w:p>
    <w:p w14:paraId="3896BFCB" w14:textId="7CEFAD44" w:rsidR="00722C51" w:rsidRPr="00EA075D" w:rsidRDefault="007E3A4B" w:rsidP="007E3A4B">
      <w:pPr>
        <w:ind w:left="567"/>
        <w:jc w:val="both"/>
        <w:rPr>
          <w:rFonts w:eastAsia="Times New Roman" w:cstheme="minorHAnsi"/>
        </w:rPr>
      </w:pPr>
      <w:del w:id="49" w:author="杨鲁栋" w:date="2024-01-08T17:06:00Z">
        <w:r w:rsidDel="006032B4">
          <w:rPr>
            <w:rFonts w:eastAsia="Times New Roman" w:cstheme="minorHAnsi"/>
            <w:noProof/>
          </w:rPr>
          <w:drawing>
            <wp:inline distT="0" distB="0" distL="0" distR="0" wp14:anchorId="39171DB9" wp14:editId="366B5860">
              <wp:extent cx="4167140" cy="4452079"/>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75594" cy="4461111"/>
                      </a:xfrm>
                      <a:prstGeom prst="rect">
                        <a:avLst/>
                      </a:prstGeom>
                    </pic:spPr>
                  </pic:pic>
                </a:graphicData>
              </a:graphic>
            </wp:inline>
          </w:drawing>
        </w:r>
      </w:del>
      <w:ins w:id="50" w:author="杨鲁栋" w:date="2024-01-08T17:06:00Z">
        <w:r w:rsidR="006032B4" w:rsidRPr="006032B4">
          <w:rPr>
            <w:rFonts w:eastAsia="Times New Roman" w:cstheme="minorHAnsi"/>
            <w:noProof/>
          </w:rPr>
          <w:drawing>
            <wp:inline distT="0" distB="0" distL="0" distR="0" wp14:anchorId="11D71107" wp14:editId="04416798">
              <wp:extent cx="3087974" cy="3950007"/>
              <wp:effectExtent l="0" t="0" r="0" b="0"/>
              <wp:docPr id="2069552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552754" name=""/>
                      <pic:cNvPicPr/>
                    </pic:nvPicPr>
                    <pic:blipFill>
                      <a:blip r:embed="rId18"/>
                      <a:stretch>
                        <a:fillRect/>
                      </a:stretch>
                    </pic:blipFill>
                    <pic:spPr>
                      <a:xfrm>
                        <a:off x="0" y="0"/>
                        <a:ext cx="3138362" cy="4014461"/>
                      </a:xfrm>
                      <a:prstGeom prst="rect">
                        <a:avLst/>
                      </a:prstGeom>
                    </pic:spPr>
                  </pic:pic>
                </a:graphicData>
              </a:graphic>
            </wp:inline>
          </w:drawing>
        </w:r>
      </w:ins>
    </w:p>
    <w:p w14:paraId="0B0215DC" w14:textId="77777777" w:rsidR="00DD34B3" w:rsidRDefault="00DD34B3" w:rsidP="00722C51">
      <w:pPr>
        <w:jc w:val="both"/>
        <w:rPr>
          <w:b/>
          <w:bCs/>
          <w:i/>
          <w:iCs/>
          <w:sz w:val="20"/>
          <w:szCs w:val="20"/>
        </w:rPr>
      </w:pPr>
    </w:p>
    <w:p w14:paraId="63CA68F6" w14:textId="23F7A5DA" w:rsidR="00CC2C01" w:rsidRDefault="00722C51" w:rsidP="00395C7E">
      <w:pPr>
        <w:jc w:val="both"/>
        <w:rPr>
          <w:rFonts w:asciiTheme="majorHAnsi" w:eastAsiaTheme="majorEastAsia" w:hAnsiTheme="majorHAnsi" w:cstheme="majorBidi"/>
          <w:b/>
          <w:color w:val="2F5496" w:themeColor="accent1" w:themeShade="BF"/>
          <w:sz w:val="32"/>
          <w:szCs w:val="32"/>
        </w:rPr>
      </w:pPr>
      <w:r w:rsidRPr="00DD34B3">
        <w:rPr>
          <w:b/>
          <w:bCs/>
          <w:i/>
          <w:iCs/>
          <w:sz w:val="20"/>
          <w:szCs w:val="20"/>
        </w:rPr>
        <w:t xml:space="preserve">Figure </w:t>
      </w:r>
      <w:r w:rsidR="00DD34B3" w:rsidRPr="00DD34B3">
        <w:rPr>
          <w:b/>
          <w:bCs/>
          <w:i/>
          <w:iCs/>
          <w:sz w:val="20"/>
          <w:szCs w:val="20"/>
        </w:rPr>
        <w:t>2</w:t>
      </w:r>
      <w:r w:rsidRPr="00DD34B3">
        <w:rPr>
          <w:b/>
          <w:bCs/>
          <w:i/>
          <w:iCs/>
          <w:sz w:val="20"/>
          <w:szCs w:val="20"/>
        </w:rPr>
        <w:t>. An overview of the NanoTrans framework.</w:t>
      </w:r>
      <w:r w:rsidRPr="00DD34B3">
        <w:rPr>
          <w:i/>
          <w:iCs/>
        </w:rPr>
        <w:t xml:space="preserve"> </w:t>
      </w:r>
      <w:r w:rsidRPr="00DD34B3">
        <w:rPr>
          <w:i/>
          <w:iCs/>
          <w:sz w:val="20"/>
          <w:szCs w:val="20"/>
        </w:rPr>
        <w:t>Starting with raw fast5 reads, NanoTrans automates the full workflow of DRS data analysis and covers a wide range of applications settings including isoform clustering and quantification, differential expression and splicing examination, RNA modification identification, poly(A) tail length profiling, and gene fusion detection.</w:t>
      </w:r>
      <w:r w:rsidRPr="00DD34B3">
        <w:rPr>
          <w:i/>
          <w:iCs/>
        </w:rPr>
        <w:t xml:space="preserve"> </w:t>
      </w:r>
      <w:r w:rsidRPr="00DD34B3">
        <w:rPr>
          <w:i/>
          <w:iCs/>
          <w:sz w:val="20"/>
          <w:szCs w:val="20"/>
        </w:rPr>
        <w:t xml:space="preserve">The names of third-party tools employed in each step are denoted in italics. </w:t>
      </w:r>
      <w:r w:rsidR="00CC2C01">
        <w:rPr>
          <w:b/>
        </w:rPr>
        <w:br w:type="page"/>
      </w:r>
    </w:p>
    <w:p w14:paraId="0ED831EC" w14:textId="64992FC4" w:rsidR="003D1C17" w:rsidRDefault="00880B49" w:rsidP="000B6F00">
      <w:pPr>
        <w:pStyle w:val="1"/>
        <w:rPr>
          <w:b/>
        </w:rPr>
      </w:pPr>
      <w:bookmarkStart w:id="51" w:name="_Toc120787892"/>
      <w:r>
        <w:rPr>
          <w:b/>
        </w:rPr>
        <w:lastRenderedPageBreak/>
        <w:t>T</w:t>
      </w:r>
      <w:r w:rsidR="00EF675E">
        <w:rPr>
          <w:b/>
        </w:rPr>
        <w:t>he T</w:t>
      </w:r>
      <w:r>
        <w:rPr>
          <w:rFonts w:hint="eastAsia"/>
          <w:b/>
        </w:rPr>
        <w:t>e</w:t>
      </w:r>
      <w:r>
        <w:rPr>
          <w:b/>
        </w:rPr>
        <w:t>sting Example</w:t>
      </w:r>
      <w:r>
        <w:rPr>
          <w:rFonts w:hint="eastAsia"/>
          <w:b/>
        </w:rPr>
        <w:t xml:space="preserve"> </w:t>
      </w:r>
      <w:r>
        <w:rPr>
          <w:b/>
        </w:rPr>
        <w:t>W</w:t>
      </w:r>
      <w:r w:rsidR="00731BAC">
        <w:rPr>
          <w:b/>
        </w:rPr>
        <w:t>al</w:t>
      </w:r>
      <w:r>
        <w:rPr>
          <w:b/>
        </w:rPr>
        <w:t>king Through</w:t>
      </w:r>
      <w:bookmarkEnd w:id="51"/>
    </w:p>
    <w:p w14:paraId="6803754E" w14:textId="67B811C4" w:rsidR="00731BAC" w:rsidRDefault="00731BAC" w:rsidP="00731BAC"/>
    <w:p w14:paraId="7A85747B" w14:textId="77777777" w:rsidR="00731BAC" w:rsidRDefault="00731BAC" w:rsidP="00731BAC">
      <w:pPr>
        <w:pStyle w:val="ac"/>
        <w:rPr>
          <w:rFonts w:eastAsia="Times New Roman" w:cstheme="minorHAnsi"/>
          <w:b/>
          <w:bCs/>
          <w:color w:val="4472C4" w:themeColor="accent1"/>
          <w:sz w:val="28"/>
          <w:szCs w:val="28"/>
        </w:rPr>
      </w:pPr>
    </w:p>
    <w:p w14:paraId="1B8E83A4" w14:textId="70C664CA" w:rsidR="00731BAC" w:rsidRPr="00731BAC" w:rsidRDefault="00F209D0" w:rsidP="00981212">
      <w:pPr>
        <w:pStyle w:val="ac"/>
        <w:outlineLvl w:val="1"/>
        <w:rPr>
          <w:rFonts w:cstheme="minorHAnsi"/>
        </w:rPr>
      </w:pPr>
      <w:bookmarkStart w:id="52" w:name="_Toc120787893"/>
      <w:r>
        <w:rPr>
          <w:rFonts w:eastAsia="Times New Roman" w:cstheme="minorHAnsi"/>
          <w:b/>
          <w:bCs/>
          <w:color w:val="4472C4" w:themeColor="accent1"/>
          <w:sz w:val="28"/>
          <w:szCs w:val="28"/>
        </w:rPr>
        <w:t xml:space="preserve">The </w:t>
      </w:r>
      <w:r w:rsidR="00DD34B3">
        <w:rPr>
          <w:rFonts w:eastAsia="Times New Roman" w:cstheme="minorHAnsi"/>
          <w:b/>
          <w:bCs/>
          <w:color w:val="4472C4" w:themeColor="accent1"/>
          <w:sz w:val="28"/>
          <w:szCs w:val="28"/>
        </w:rPr>
        <w:t>NanoTrans</w:t>
      </w:r>
      <w:r w:rsidR="00731BAC">
        <w:rPr>
          <w:rFonts w:eastAsia="Times New Roman" w:cstheme="minorHAnsi"/>
          <w:b/>
          <w:bCs/>
          <w:color w:val="4472C4" w:themeColor="accent1"/>
          <w:sz w:val="28"/>
          <w:szCs w:val="28"/>
        </w:rPr>
        <w:t xml:space="preserve"> Installation</w:t>
      </w:r>
      <w:bookmarkEnd w:id="52"/>
      <w:r w:rsidR="00731BAC" w:rsidRPr="00CB35CC">
        <w:rPr>
          <w:rFonts w:cstheme="minorHAnsi"/>
        </w:rPr>
        <w:br/>
      </w:r>
    </w:p>
    <w:p w14:paraId="16FFD7EB" w14:textId="77777777" w:rsidR="009D6DBF" w:rsidRPr="009D6DBF" w:rsidRDefault="009D6DBF" w:rsidP="00C27392">
      <w:pPr>
        <w:jc w:val="both"/>
      </w:pPr>
    </w:p>
    <w:p w14:paraId="3B918214" w14:textId="0FB1C12F" w:rsidR="000347FF" w:rsidRPr="000347FF" w:rsidRDefault="007C5555" w:rsidP="007C5555">
      <w:pPr>
        <w:pStyle w:val="ac"/>
        <w:numPr>
          <w:ilvl w:val="0"/>
          <w:numId w:val="8"/>
        </w:numPr>
        <w:jc w:val="both"/>
        <w:rPr>
          <w:rFonts w:cstheme="minorHAnsi"/>
          <w:b/>
          <w:bCs/>
        </w:rPr>
      </w:pPr>
      <w:r w:rsidRPr="000347FF">
        <w:rPr>
          <w:rFonts w:cstheme="minorHAnsi"/>
          <w:b/>
          <w:bCs/>
        </w:rPr>
        <w:t>Download</w:t>
      </w:r>
      <w:r w:rsidR="00E86499">
        <w:rPr>
          <w:rFonts w:cstheme="minorHAnsi"/>
          <w:b/>
          <w:bCs/>
        </w:rPr>
        <w:t>ing</w:t>
      </w:r>
      <w:r w:rsidRPr="000347FF">
        <w:rPr>
          <w:rFonts w:cstheme="minorHAnsi"/>
          <w:b/>
          <w:bCs/>
        </w:rPr>
        <w:t xml:space="preserve"> and install</w:t>
      </w:r>
      <w:r w:rsidR="00E86499">
        <w:rPr>
          <w:rFonts w:cstheme="minorHAnsi"/>
          <w:b/>
          <w:bCs/>
        </w:rPr>
        <w:t>ing</w:t>
      </w:r>
      <w:r w:rsidRPr="000347FF">
        <w:rPr>
          <w:rFonts w:cstheme="minorHAnsi"/>
          <w:b/>
          <w:bCs/>
        </w:rPr>
        <w:t xml:space="preserve"> </w:t>
      </w:r>
      <w:r w:rsidR="00080AB0">
        <w:rPr>
          <w:rFonts w:cstheme="minorHAnsi"/>
          <w:b/>
          <w:bCs/>
        </w:rPr>
        <w:t>NanoTrans</w:t>
      </w:r>
    </w:p>
    <w:p w14:paraId="2C183302" w14:textId="77777777" w:rsidR="000347FF" w:rsidRDefault="000347FF" w:rsidP="000347FF">
      <w:pPr>
        <w:pStyle w:val="ac"/>
        <w:jc w:val="both"/>
        <w:rPr>
          <w:rFonts w:cstheme="minorHAnsi"/>
        </w:rPr>
      </w:pPr>
    </w:p>
    <w:p w14:paraId="6C488471" w14:textId="798EA558" w:rsidR="000347FF" w:rsidRPr="00483ACC" w:rsidRDefault="00981212" w:rsidP="00483ACC">
      <w:pPr>
        <w:pStyle w:val="ac"/>
        <w:jc w:val="both"/>
        <w:rPr>
          <w:rFonts w:cstheme="minorHAnsi"/>
        </w:rPr>
      </w:pPr>
      <w:r>
        <w:rPr>
          <w:rFonts w:cstheme="minorHAnsi"/>
        </w:rPr>
        <w:t>Run this step by typing:</w:t>
      </w:r>
    </w:p>
    <w:p w14:paraId="2A130BB7" w14:textId="15095599" w:rsidR="00DD34B3" w:rsidRDefault="00DD34B3" w:rsidP="00DD34B3">
      <w:pPr>
        <w:spacing w:before="100" w:beforeAutospacing="1" w:after="100" w:afterAutospacing="1"/>
        <w:ind w:left="709"/>
        <w:rPr>
          <w:rFonts w:ascii="Courier New" w:eastAsia="Times New Roman" w:hAnsi="Courier New" w:cs="Courier New"/>
          <w:sz w:val="20"/>
          <w:szCs w:val="20"/>
        </w:rPr>
      </w:pPr>
      <w:r w:rsidRPr="00851A6E">
        <w:rPr>
          <w:rFonts w:ascii="Courier New" w:eastAsia="Times New Roman" w:hAnsi="Courier New" w:cs="Courier New"/>
          <w:sz w:val="20"/>
          <w:szCs w:val="20"/>
        </w:rPr>
        <w:t xml:space="preserve">git clone </w:t>
      </w:r>
      <w:hyperlink r:id="rId19" w:history="1">
        <w:r w:rsidRPr="00DD34B3">
          <w:rPr>
            <w:rStyle w:val="a3"/>
            <w:rFonts w:ascii="Courier New" w:eastAsia="Times New Roman" w:hAnsi="Courier New" w:cs="Courier New"/>
            <w:sz w:val="20"/>
            <w:szCs w:val="20"/>
          </w:rPr>
          <w:t>https://github.com/yjx1217/NanoTrans.git</w:t>
        </w:r>
      </w:hyperlink>
      <w:r>
        <w:rPr>
          <w:rFonts w:ascii="Courier New" w:eastAsia="Times New Roman" w:hAnsi="Courier New" w:cs="Courier New"/>
          <w:sz w:val="20"/>
          <w:szCs w:val="20"/>
        </w:rPr>
        <w:br/>
      </w:r>
      <w:r w:rsidRPr="00851A6E">
        <w:rPr>
          <w:rFonts w:ascii="Courier New" w:eastAsia="Times New Roman" w:hAnsi="Courier New" w:cs="Courier New"/>
          <w:sz w:val="20"/>
          <w:szCs w:val="20"/>
        </w:rPr>
        <w:t xml:space="preserve">cd </w:t>
      </w:r>
      <w:r>
        <w:rPr>
          <w:rFonts w:ascii="Courier New" w:eastAsia="Times New Roman" w:hAnsi="Courier New" w:cs="Courier New"/>
          <w:sz w:val="20"/>
          <w:szCs w:val="20"/>
        </w:rPr>
        <w:t>NanoTrans</w:t>
      </w:r>
      <w:r>
        <w:rPr>
          <w:rFonts w:ascii="Courier New" w:eastAsia="Times New Roman" w:hAnsi="Courier New" w:cs="Courier New"/>
          <w:sz w:val="20"/>
          <w:szCs w:val="20"/>
        </w:rPr>
        <w:br/>
      </w:r>
      <w:r w:rsidRPr="00851A6E">
        <w:rPr>
          <w:rFonts w:ascii="Courier New" w:eastAsia="Times New Roman" w:hAnsi="Courier New" w:cs="Courier New"/>
          <w:sz w:val="20"/>
          <w:szCs w:val="20"/>
        </w:rPr>
        <w:t>bash ./install_dependencies.sh</w:t>
      </w:r>
    </w:p>
    <w:p w14:paraId="1E9CA7BC" w14:textId="7ADB06B6" w:rsidR="007C5555" w:rsidRPr="00483ACC" w:rsidRDefault="00483ACC" w:rsidP="00483ACC">
      <w:pPr>
        <w:pStyle w:val="ac"/>
        <w:jc w:val="both"/>
        <w:rPr>
          <w:rFonts w:eastAsia="宋体" w:cstheme="minorHAnsi"/>
          <w:b/>
          <w:bCs/>
          <w:color w:val="FF0000"/>
          <w:szCs w:val="20"/>
        </w:rPr>
      </w:pPr>
      <w:r w:rsidRPr="00F70DB8">
        <w:rPr>
          <w:rFonts w:eastAsia="Times New Roman" w:cstheme="minorHAnsi"/>
          <w:b/>
          <w:bCs/>
          <w:color w:val="FF0000"/>
          <w:szCs w:val="20"/>
        </w:rPr>
        <w:t>[Important Note</w:t>
      </w:r>
      <w:r w:rsidRPr="00F70DB8">
        <w:rPr>
          <w:rFonts w:eastAsia="宋体" w:cstheme="minorHAnsi"/>
          <w:b/>
          <w:bCs/>
          <w:color w:val="FF0000"/>
          <w:szCs w:val="20"/>
        </w:rPr>
        <w:t>]</w:t>
      </w:r>
    </w:p>
    <w:p w14:paraId="7ADBAA9D" w14:textId="4BCA826A" w:rsidR="00CF72A6" w:rsidRPr="009508D6" w:rsidRDefault="00CF72A6" w:rsidP="00C06AAE">
      <w:pPr>
        <w:pStyle w:val="ac"/>
        <w:spacing w:before="100" w:beforeAutospacing="1" w:after="100" w:afterAutospacing="1"/>
        <w:jc w:val="both"/>
        <w:rPr>
          <w:rFonts w:eastAsia="Times New Roman" w:cstheme="minorHAnsi"/>
          <w:color w:val="FF0000"/>
          <w:szCs w:val="20"/>
        </w:rPr>
      </w:pPr>
      <w:r w:rsidRPr="009508D6">
        <w:rPr>
          <w:rFonts w:eastAsia="Times New Roman" w:cstheme="minorHAnsi"/>
          <w:color w:val="FF0000"/>
          <w:szCs w:val="20"/>
        </w:rPr>
        <w:t xml:space="preserve">Please note that it will take </w:t>
      </w:r>
      <w:r w:rsidR="00DD34B3" w:rsidRPr="009508D6">
        <w:rPr>
          <w:rFonts w:eastAsia="Times New Roman" w:cstheme="minorHAnsi"/>
          <w:color w:val="FF0000"/>
          <w:szCs w:val="20"/>
        </w:rPr>
        <w:t>a while</w:t>
      </w:r>
      <w:r w:rsidRPr="009508D6">
        <w:rPr>
          <w:rFonts w:eastAsia="Times New Roman" w:cstheme="minorHAnsi"/>
          <w:color w:val="FF0000"/>
          <w:szCs w:val="20"/>
        </w:rPr>
        <w:t xml:space="preserve"> for the installation to finish. Therefore, it is recommended to run the bash script above with </w:t>
      </w:r>
      <w:r w:rsidRPr="009508D6">
        <w:rPr>
          <w:rFonts w:asciiTheme="majorHAnsi" w:eastAsia="Times New Roman" w:hAnsiTheme="majorHAnsi" w:cstheme="majorHAnsi"/>
          <w:color w:val="FF0000"/>
          <w:szCs w:val="20"/>
        </w:rPr>
        <w:t>nohup</w:t>
      </w:r>
      <w:r w:rsidRPr="009508D6">
        <w:rPr>
          <w:rFonts w:eastAsia="Times New Roman" w:cstheme="minorHAnsi"/>
          <w:color w:val="FF0000"/>
          <w:szCs w:val="20"/>
        </w:rPr>
        <w:t>, which prevents the unintended interruption of the running script</w:t>
      </w:r>
      <w:r w:rsidR="009508D6" w:rsidRPr="009508D6">
        <w:rPr>
          <w:rFonts w:eastAsia="Times New Roman" w:cstheme="minorHAnsi"/>
          <w:color w:val="FF0000"/>
          <w:szCs w:val="20"/>
        </w:rPr>
        <w:t>. The same trick applies to all the other module-specific bash script as well.</w:t>
      </w:r>
    </w:p>
    <w:p w14:paraId="3C35D555" w14:textId="77777777" w:rsidR="000347FF" w:rsidRDefault="000347FF" w:rsidP="007C5555">
      <w:pPr>
        <w:pStyle w:val="ac"/>
        <w:spacing w:before="100" w:beforeAutospacing="1" w:after="100" w:afterAutospacing="1"/>
        <w:rPr>
          <w:rFonts w:ascii="Courier New" w:eastAsia="Times New Roman" w:hAnsi="Courier New" w:cs="Courier New"/>
          <w:sz w:val="20"/>
          <w:szCs w:val="20"/>
        </w:rPr>
      </w:pPr>
    </w:p>
    <w:p w14:paraId="57377B04" w14:textId="5ED62616" w:rsidR="00322C73" w:rsidRDefault="00CF72A6" w:rsidP="00626B85">
      <w:pPr>
        <w:pStyle w:val="ac"/>
        <w:spacing w:before="100" w:beforeAutospacing="1" w:after="100" w:afterAutospacing="1"/>
        <w:rPr>
          <w:rFonts w:ascii="Courier New" w:eastAsia="Times New Roman" w:hAnsi="Courier New" w:cs="Courier New"/>
          <w:sz w:val="20"/>
          <w:szCs w:val="20"/>
        </w:rPr>
      </w:pPr>
      <w:r w:rsidRPr="00CF72A6">
        <w:rPr>
          <w:rFonts w:ascii="Courier New" w:eastAsia="Times New Roman" w:hAnsi="Courier New" w:cs="Courier New"/>
          <w:sz w:val="20"/>
          <w:szCs w:val="20"/>
        </w:rPr>
        <w:t>nohup bash ./install</w:t>
      </w:r>
      <w:r w:rsidRPr="007C5555">
        <w:rPr>
          <w:rFonts w:ascii="Courier New" w:eastAsia="Times New Roman" w:hAnsi="Courier New" w:cs="Courier New"/>
          <w:sz w:val="20"/>
          <w:szCs w:val="20"/>
        </w:rPr>
        <w:t>_dependencies.s</w:t>
      </w:r>
      <w:r>
        <w:rPr>
          <w:rFonts w:ascii="Courier New" w:eastAsia="Times New Roman" w:hAnsi="Courier New" w:cs="Courier New"/>
          <w:sz w:val="20"/>
          <w:szCs w:val="20"/>
        </w:rPr>
        <w:t>h &gt; run.log.txt 2&gt;&amp;1 &amp;</w:t>
      </w:r>
    </w:p>
    <w:p w14:paraId="58800E5B" w14:textId="77777777" w:rsidR="00626B85" w:rsidRPr="00626B85" w:rsidRDefault="00626B85" w:rsidP="00626B85">
      <w:pPr>
        <w:pStyle w:val="ac"/>
        <w:spacing w:before="100" w:beforeAutospacing="1" w:after="100" w:afterAutospacing="1"/>
        <w:rPr>
          <w:rFonts w:eastAsia="Times New Roman" w:cstheme="minorHAnsi"/>
          <w:szCs w:val="20"/>
        </w:rPr>
      </w:pPr>
    </w:p>
    <w:p w14:paraId="14D1EF87" w14:textId="3099CC52" w:rsidR="00322C73" w:rsidRDefault="00322C73" w:rsidP="00322C73">
      <w:pPr>
        <w:pStyle w:val="ac"/>
        <w:spacing w:before="100" w:beforeAutospacing="1" w:after="100" w:afterAutospacing="1"/>
        <w:rPr>
          <w:rFonts w:eastAsia="Times New Roman" w:cstheme="minorHAnsi"/>
          <w:szCs w:val="20"/>
        </w:rPr>
      </w:pPr>
      <w:r>
        <w:rPr>
          <w:rFonts w:eastAsia="Times New Roman" w:cstheme="minorHAnsi"/>
          <w:szCs w:val="20"/>
        </w:rPr>
        <w:t>Please note if the installation script prompts for the following message at the end of the installation process:</w:t>
      </w:r>
    </w:p>
    <w:p w14:paraId="28BDF0EF" w14:textId="07E0FF35" w:rsidR="00322C73" w:rsidRDefault="00322C73" w:rsidP="00322C73">
      <w:pPr>
        <w:pStyle w:val="ac"/>
        <w:spacing w:before="100" w:beforeAutospacing="1" w:after="100" w:afterAutospacing="1"/>
        <w:rPr>
          <w:rFonts w:asciiTheme="majorHAnsi" w:hAnsiTheme="majorHAnsi" w:cstheme="majorHAnsi"/>
          <w:color w:val="3B2322"/>
          <w:sz w:val="21"/>
          <w:szCs w:val="28"/>
        </w:rPr>
      </w:pPr>
      <w:r w:rsidRPr="00322C73">
        <w:rPr>
          <w:rFonts w:asciiTheme="majorHAnsi" w:hAnsiTheme="majorHAnsi" w:cstheme="majorHAnsi"/>
          <w:color w:val="3B2322"/>
          <w:sz w:val="21"/>
          <w:szCs w:val="28"/>
        </w:rPr>
        <w:t>!!!!!!!!!!!!!!!!!!!!!!!!!!!!!!!!!!!!!!!!!!!!!!!</w:t>
      </w:r>
    </w:p>
    <w:p w14:paraId="2DE7284B" w14:textId="12A1658F" w:rsidR="00322C73" w:rsidRDefault="00322C73" w:rsidP="00322C73">
      <w:pPr>
        <w:pStyle w:val="ac"/>
        <w:spacing w:before="100" w:beforeAutospacing="1" w:after="100" w:afterAutospacing="1"/>
        <w:rPr>
          <w:rFonts w:asciiTheme="majorHAnsi" w:hAnsiTheme="majorHAnsi" w:cstheme="majorHAnsi"/>
          <w:color w:val="3B2322"/>
          <w:sz w:val="21"/>
          <w:szCs w:val="28"/>
        </w:rPr>
      </w:pPr>
      <w:r w:rsidRPr="00322C73">
        <w:rPr>
          <w:rFonts w:asciiTheme="majorHAnsi" w:hAnsiTheme="majorHAnsi" w:cstheme="majorHAnsi"/>
          <w:color w:val="3B2322"/>
          <w:sz w:val="21"/>
          <w:szCs w:val="28"/>
        </w:rPr>
        <w:t xml:space="preserve">Your java version is not the version required by </w:t>
      </w:r>
      <w:r w:rsidR="00DD34B3">
        <w:rPr>
          <w:rFonts w:asciiTheme="majorHAnsi" w:hAnsiTheme="majorHAnsi" w:cstheme="majorHAnsi"/>
          <w:color w:val="3B2322"/>
          <w:sz w:val="21"/>
          <w:szCs w:val="28"/>
        </w:rPr>
        <w:t>NanoTrans</w:t>
      </w:r>
      <w:r w:rsidRPr="00322C73">
        <w:rPr>
          <w:rFonts w:asciiTheme="majorHAnsi" w:hAnsiTheme="majorHAnsi" w:cstheme="majorHAnsi"/>
          <w:color w:val="3B2322"/>
          <w:sz w:val="21"/>
          <w:szCs w:val="28"/>
        </w:rPr>
        <w:t xml:space="preserve"> (java v1.8)!</w:t>
      </w:r>
    </w:p>
    <w:p w14:paraId="6D7109AC" w14:textId="4D436785" w:rsidR="00322C73" w:rsidRPr="00322C73" w:rsidRDefault="00322C73" w:rsidP="00322C73">
      <w:pPr>
        <w:pStyle w:val="ac"/>
        <w:spacing w:before="100" w:beforeAutospacing="1" w:after="100" w:afterAutospacing="1"/>
        <w:rPr>
          <w:rFonts w:asciiTheme="majorHAnsi" w:hAnsiTheme="majorHAnsi" w:cstheme="majorHAnsi"/>
          <w:color w:val="3B2322"/>
          <w:sz w:val="21"/>
          <w:szCs w:val="28"/>
        </w:rPr>
      </w:pPr>
      <w:r w:rsidRPr="00322C73">
        <w:rPr>
          <w:rFonts w:asciiTheme="majorHAnsi" w:hAnsiTheme="majorHAnsi" w:cstheme="majorHAnsi"/>
          <w:color w:val="3B2322"/>
          <w:sz w:val="21"/>
          <w:szCs w:val="28"/>
        </w:rPr>
        <w:t>Please manually set the directory path to java 1.8 executable on the last line of the env.sh file generated by this installation script!"</w:t>
      </w:r>
    </w:p>
    <w:p w14:paraId="12638860" w14:textId="501B8796" w:rsidR="00322C73" w:rsidRPr="00626B85" w:rsidRDefault="00322C73" w:rsidP="00626B85">
      <w:pPr>
        <w:pStyle w:val="ac"/>
        <w:spacing w:before="100" w:beforeAutospacing="1" w:after="100" w:afterAutospacing="1"/>
        <w:rPr>
          <w:rFonts w:asciiTheme="majorHAnsi" w:hAnsiTheme="majorHAnsi" w:cstheme="majorHAnsi"/>
          <w:color w:val="3B2322"/>
          <w:sz w:val="21"/>
          <w:szCs w:val="28"/>
        </w:rPr>
      </w:pPr>
      <w:r w:rsidRPr="00322C73">
        <w:rPr>
          <w:rFonts w:asciiTheme="majorHAnsi" w:hAnsiTheme="majorHAnsi" w:cstheme="majorHAnsi"/>
          <w:color w:val="3B2322"/>
          <w:sz w:val="21"/>
          <w:szCs w:val="28"/>
        </w:rPr>
        <w:t>!!!!!!!!!!!!!!!!!!!!!!!!!!!!!!!!!!!!!!!!!!!!!!!</w:t>
      </w:r>
    </w:p>
    <w:p w14:paraId="262FB9F3" w14:textId="4C3C7C9B" w:rsidR="00322C73" w:rsidRDefault="00322C73" w:rsidP="00626B85">
      <w:pPr>
        <w:pStyle w:val="ac"/>
        <w:spacing w:before="100" w:beforeAutospacing="1" w:after="100" w:afterAutospacing="1"/>
        <w:rPr>
          <w:rFonts w:eastAsia="Times New Roman" w:cstheme="minorHAnsi"/>
          <w:szCs w:val="20"/>
        </w:rPr>
      </w:pPr>
      <w:r w:rsidRPr="00626B85">
        <w:rPr>
          <w:rFonts w:eastAsia="Times New Roman" w:cstheme="minorHAnsi"/>
          <w:szCs w:val="20"/>
        </w:rPr>
        <w:t>If this message</w:t>
      </w:r>
      <w:r w:rsidR="00626B85" w:rsidRPr="00626B85">
        <w:rPr>
          <w:rFonts w:eastAsia="Times New Roman" w:cstheme="minorHAnsi"/>
          <w:szCs w:val="20"/>
        </w:rPr>
        <w:t xml:space="preserve"> is prompted</w:t>
      </w:r>
      <w:r w:rsidRPr="00626B85">
        <w:rPr>
          <w:rFonts w:eastAsia="Times New Roman" w:cstheme="minorHAnsi"/>
          <w:szCs w:val="20"/>
        </w:rPr>
        <w:t>,</w:t>
      </w:r>
      <w:r w:rsidR="00626B85" w:rsidRPr="00626B85">
        <w:rPr>
          <w:rFonts w:eastAsia="Times New Roman" w:cstheme="minorHAnsi"/>
          <w:szCs w:val="20"/>
        </w:rPr>
        <w:t xml:space="preserve"> </w:t>
      </w:r>
      <w:r w:rsidR="00626B85">
        <w:rPr>
          <w:rFonts w:eastAsia="Times New Roman" w:cstheme="minorHAnsi"/>
          <w:szCs w:val="20"/>
        </w:rPr>
        <w:t>p</w:t>
      </w:r>
      <w:r w:rsidR="00626B85" w:rsidRPr="00626B85">
        <w:rPr>
          <w:rFonts w:eastAsia="Times New Roman" w:cstheme="minorHAnsi"/>
          <w:szCs w:val="20"/>
        </w:rPr>
        <w:t>lease manually modify the last line of the env.sh file to provide the path to the java 1.8 executable accordingly</w:t>
      </w:r>
      <w:r w:rsidR="00626B85">
        <w:rPr>
          <w:rFonts w:eastAsia="Times New Roman" w:cstheme="minorHAnsi"/>
          <w:szCs w:val="20"/>
        </w:rPr>
        <w:t xml:space="preserve"> after the installation process successfully finishes</w:t>
      </w:r>
      <w:r w:rsidR="00626B85" w:rsidRPr="00626B85">
        <w:rPr>
          <w:rFonts w:eastAsia="Times New Roman" w:cstheme="minorHAnsi"/>
          <w:szCs w:val="20"/>
        </w:rPr>
        <w:t xml:space="preserve">. </w:t>
      </w:r>
      <w:r w:rsidRPr="00626B85">
        <w:rPr>
          <w:rFonts w:eastAsia="Times New Roman" w:cstheme="minorHAnsi"/>
          <w:szCs w:val="20"/>
        </w:rPr>
        <w:t xml:space="preserve"> </w:t>
      </w:r>
    </w:p>
    <w:p w14:paraId="5B98AD68" w14:textId="0B414E8B" w:rsidR="00626B85" w:rsidRDefault="00626B85" w:rsidP="00626B85">
      <w:pPr>
        <w:pStyle w:val="ac"/>
        <w:spacing w:before="100" w:beforeAutospacing="1" w:after="100" w:afterAutospacing="1"/>
        <w:rPr>
          <w:rFonts w:eastAsia="Times New Roman" w:cstheme="minorHAnsi"/>
          <w:szCs w:val="20"/>
        </w:rPr>
      </w:pPr>
    </w:p>
    <w:p w14:paraId="300FA214" w14:textId="77777777" w:rsidR="00626B85" w:rsidRDefault="00626B85" w:rsidP="00626B85">
      <w:pPr>
        <w:pStyle w:val="ac"/>
        <w:spacing w:before="100" w:beforeAutospacing="1" w:after="100" w:afterAutospacing="1"/>
        <w:rPr>
          <w:rFonts w:eastAsia="Times New Roman" w:cstheme="minorHAnsi"/>
          <w:szCs w:val="20"/>
        </w:rPr>
      </w:pPr>
      <w:r>
        <w:rPr>
          <w:rFonts w:eastAsia="Times New Roman" w:cstheme="minorHAnsi"/>
          <w:szCs w:val="20"/>
        </w:rPr>
        <w:t>If the installation succeeds</w:t>
      </w:r>
      <w:r w:rsidRPr="007C5555">
        <w:rPr>
          <w:rFonts w:eastAsia="Times New Roman" w:cstheme="minorHAnsi"/>
          <w:szCs w:val="20"/>
        </w:rPr>
        <w:t xml:space="preserve">, you </w:t>
      </w:r>
      <w:r>
        <w:rPr>
          <w:rFonts w:eastAsia="Times New Roman" w:cstheme="minorHAnsi"/>
          <w:szCs w:val="20"/>
        </w:rPr>
        <w:t>should see the following massage:</w:t>
      </w:r>
    </w:p>
    <w:p w14:paraId="62C99EB9" w14:textId="78889E8A" w:rsidR="00626B85" w:rsidRDefault="00626B85" w:rsidP="00626B85">
      <w:pPr>
        <w:pStyle w:val="ac"/>
        <w:spacing w:before="100" w:beforeAutospacing="1" w:after="100" w:afterAutospacing="1"/>
        <w:rPr>
          <w:rFonts w:asciiTheme="majorHAnsi" w:hAnsiTheme="majorHAnsi" w:cstheme="majorHAnsi"/>
          <w:color w:val="3B2322"/>
          <w:sz w:val="21"/>
          <w:szCs w:val="28"/>
        </w:rPr>
      </w:pPr>
      <w:r>
        <w:rPr>
          <w:rFonts w:asciiTheme="majorHAnsi" w:hAnsiTheme="majorHAnsi" w:cstheme="majorHAnsi"/>
          <w:color w:val="3B2322"/>
          <w:sz w:val="21"/>
          <w:szCs w:val="28"/>
        </w:rPr>
        <w:t>“</w:t>
      </w:r>
      <w:r w:rsidR="00DD34B3">
        <w:rPr>
          <w:rFonts w:asciiTheme="majorHAnsi" w:hAnsiTheme="majorHAnsi" w:cstheme="majorHAnsi"/>
          <w:color w:val="3B2322"/>
          <w:sz w:val="21"/>
          <w:szCs w:val="28"/>
        </w:rPr>
        <w:t>NanoTrans</w:t>
      </w:r>
      <w:r w:rsidRPr="007C5555">
        <w:rPr>
          <w:rFonts w:asciiTheme="majorHAnsi" w:hAnsiTheme="majorHAnsi" w:cstheme="majorHAnsi"/>
          <w:color w:val="3B2322"/>
          <w:sz w:val="21"/>
          <w:szCs w:val="28"/>
        </w:rPr>
        <w:t xml:space="preserve"> message: This bash script has been successfully processed! :)</w:t>
      </w:r>
      <w:r>
        <w:rPr>
          <w:rFonts w:asciiTheme="majorHAnsi" w:hAnsiTheme="majorHAnsi" w:cstheme="majorHAnsi"/>
          <w:color w:val="3B2322"/>
          <w:sz w:val="21"/>
          <w:szCs w:val="28"/>
        </w:rPr>
        <w:t>”</w:t>
      </w:r>
    </w:p>
    <w:p w14:paraId="636EE337" w14:textId="2EA2D9E2" w:rsidR="00626B85" w:rsidRPr="00626B85" w:rsidRDefault="00626B85" w:rsidP="00626B85">
      <w:pPr>
        <w:pStyle w:val="ac"/>
        <w:spacing w:before="100" w:beforeAutospacing="1" w:after="100" w:afterAutospacing="1"/>
        <w:rPr>
          <w:rFonts w:eastAsia="Times New Roman" w:cstheme="minorHAnsi"/>
          <w:szCs w:val="20"/>
        </w:rPr>
      </w:pPr>
      <w:r>
        <w:rPr>
          <w:rFonts w:eastAsia="Times New Roman" w:cstheme="minorHAnsi"/>
          <w:szCs w:val="20"/>
        </w:rPr>
        <w:t>This</w:t>
      </w:r>
      <w:r w:rsidRPr="00981212">
        <w:rPr>
          <w:rFonts w:eastAsia="Times New Roman" w:cstheme="minorHAnsi"/>
          <w:szCs w:val="20"/>
        </w:rPr>
        <w:t xml:space="preserve"> signifies the success of the installation process. The same is true for all </w:t>
      </w:r>
      <w:r>
        <w:rPr>
          <w:rFonts w:eastAsia="Times New Roman" w:cstheme="minorHAnsi"/>
          <w:szCs w:val="20"/>
        </w:rPr>
        <w:t>module</w:t>
      </w:r>
      <w:r w:rsidRPr="00981212">
        <w:rPr>
          <w:rFonts w:eastAsia="Times New Roman" w:cstheme="minorHAnsi"/>
          <w:szCs w:val="20"/>
        </w:rPr>
        <w:t>-specific bash scripts</w:t>
      </w:r>
      <w:r>
        <w:rPr>
          <w:rFonts w:eastAsia="Times New Roman" w:cstheme="minorHAnsi"/>
          <w:szCs w:val="20"/>
        </w:rPr>
        <w:t xml:space="preserve"> (named as “</w:t>
      </w:r>
      <w:r w:rsidR="00DD34B3">
        <w:rPr>
          <w:rFonts w:eastAsia="Times New Roman" w:cstheme="minorHAnsi"/>
          <w:szCs w:val="20"/>
        </w:rPr>
        <w:t>NanoTrans</w:t>
      </w:r>
      <w:r>
        <w:rPr>
          <w:rFonts w:eastAsia="Times New Roman" w:cstheme="minorHAnsi"/>
          <w:szCs w:val="20"/>
        </w:rPr>
        <w:t>.*.sh”)</w:t>
      </w:r>
      <w:r w:rsidRPr="00981212">
        <w:rPr>
          <w:rFonts w:eastAsia="Times New Roman" w:cstheme="minorHAnsi"/>
          <w:szCs w:val="20"/>
        </w:rPr>
        <w:t xml:space="preserve"> of </w:t>
      </w:r>
      <w:r w:rsidR="00DD34B3">
        <w:rPr>
          <w:rFonts w:eastAsia="Times New Roman" w:cstheme="minorHAnsi"/>
          <w:szCs w:val="20"/>
        </w:rPr>
        <w:t>NanoTrans</w:t>
      </w:r>
      <w:r>
        <w:rPr>
          <w:rFonts w:eastAsia="Times New Roman" w:cstheme="minorHAnsi"/>
          <w:szCs w:val="20"/>
        </w:rPr>
        <w:t xml:space="preserve">. </w:t>
      </w:r>
    </w:p>
    <w:p w14:paraId="298E1BCB" w14:textId="77777777" w:rsidR="00626B85" w:rsidRPr="00626B85" w:rsidRDefault="00626B85" w:rsidP="00626B85">
      <w:pPr>
        <w:pStyle w:val="ac"/>
        <w:spacing w:before="100" w:beforeAutospacing="1" w:after="100" w:afterAutospacing="1"/>
        <w:rPr>
          <w:rFonts w:eastAsia="Times New Roman" w:cstheme="minorHAnsi"/>
          <w:szCs w:val="20"/>
        </w:rPr>
      </w:pPr>
    </w:p>
    <w:p w14:paraId="34945EEE" w14:textId="6BEF570D" w:rsidR="001D4083" w:rsidRDefault="001D4083" w:rsidP="00C06AAE">
      <w:pPr>
        <w:pStyle w:val="ac"/>
        <w:spacing w:before="100" w:beforeAutospacing="1" w:after="100" w:afterAutospacing="1"/>
        <w:jc w:val="both"/>
        <w:rPr>
          <w:rFonts w:cstheme="minorHAnsi"/>
          <w:color w:val="3B2322"/>
          <w:szCs w:val="36"/>
        </w:rPr>
      </w:pPr>
      <w:r w:rsidRPr="001D4083">
        <w:rPr>
          <w:rFonts w:eastAsia="Times New Roman" w:cstheme="minorHAnsi"/>
          <w:szCs w:val="20"/>
        </w:rPr>
        <w:t xml:space="preserve">Upon the </w:t>
      </w:r>
      <w:r w:rsidR="00981212">
        <w:rPr>
          <w:rFonts w:eastAsia="Times New Roman" w:cstheme="minorHAnsi"/>
          <w:szCs w:val="20"/>
        </w:rPr>
        <w:t>success of the installation</w:t>
      </w:r>
      <w:r w:rsidRPr="001D4083">
        <w:rPr>
          <w:rFonts w:eastAsia="Times New Roman" w:cstheme="minorHAnsi"/>
          <w:szCs w:val="20"/>
        </w:rPr>
        <w:t xml:space="preserve">, </w:t>
      </w:r>
      <w:r>
        <w:rPr>
          <w:rFonts w:eastAsia="Times New Roman" w:cstheme="minorHAnsi"/>
          <w:szCs w:val="20"/>
        </w:rPr>
        <w:t xml:space="preserve">a subdirectory named </w:t>
      </w:r>
      <w:r w:rsidRPr="000D48DA">
        <w:rPr>
          <w:rFonts w:ascii="Courier New" w:eastAsia="Times New Roman" w:hAnsi="Courier New" w:cs="Courier New"/>
          <w:sz w:val="20"/>
          <w:szCs w:val="20"/>
        </w:rPr>
        <w:t xml:space="preserve">build </w:t>
      </w:r>
      <w:r>
        <w:rPr>
          <w:rFonts w:eastAsia="Times New Roman" w:cstheme="minorHAnsi"/>
          <w:szCs w:val="20"/>
        </w:rPr>
        <w:t>and a file named</w:t>
      </w:r>
      <w:r>
        <w:rPr>
          <w:rFonts w:asciiTheme="majorHAnsi" w:hAnsiTheme="majorHAnsi" w:cstheme="majorHAnsi"/>
          <w:color w:val="3B2322"/>
          <w:sz w:val="21"/>
          <w:szCs w:val="28"/>
        </w:rPr>
        <w:t xml:space="preserve"> </w:t>
      </w:r>
      <w:r w:rsidRPr="000D48DA">
        <w:rPr>
          <w:rFonts w:ascii="Courier New" w:eastAsia="Times New Roman" w:hAnsi="Courier New" w:cs="Courier New"/>
          <w:sz w:val="20"/>
          <w:szCs w:val="20"/>
        </w:rPr>
        <w:t>env.sh</w:t>
      </w:r>
      <w:r w:rsidRPr="001D4083">
        <w:rPr>
          <w:rFonts w:cstheme="minorHAnsi"/>
          <w:color w:val="3B2322"/>
          <w:sz w:val="32"/>
          <w:szCs w:val="32"/>
        </w:rPr>
        <w:t xml:space="preserve"> </w:t>
      </w:r>
      <w:r w:rsidRPr="001D4083">
        <w:rPr>
          <w:rFonts w:cstheme="minorHAnsi"/>
          <w:color w:val="3B2322"/>
        </w:rPr>
        <w:t>will be generated</w:t>
      </w:r>
      <w:r>
        <w:rPr>
          <w:rFonts w:cstheme="minorHAnsi"/>
          <w:color w:val="3B2322"/>
        </w:rPr>
        <w:t xml:space="preserve">. </w:t>
      </w:r>
      <w:r w:rsidR="00981212">
        <w:rPr>
          <w:rFonts w:cstheme="minorHAnsi"/>
          <w:color w:val="3B2322"/>
        </w:rPr>
        <w:t>T</w:t>
      </w:r>
      <w:r>
        <w:rPr>
          <w:rFonts w:cstheme="minorHAnsi"/>
          <w:color w:val="3B2322"/>
        </w:rPr>
        <w:t xml:space="preserve">he </w:t>
      </w:r>
      <w:r w:rsidR="000D48DA">
        <w:rPr>
          <w:rFonts w:ascii="Courier New" w:eastAsia="Times New Roman" w:hAnsi="Courier New" w:cs="Courier New"/>
          <w:sz w:val="20"/>
          <w:szCs w:val="20"/>
        </w:rPr>
        <w:t>bu</w:t>
      </w:r>
      <w:r w:rsidRPr="000D48DA">
        <w:rPr>
          <w:rFonts w:ascii="Courier New" w:eastAsia="Times New Roman" w:hAnsi="Courier New" w:cs="Courier New"/>
          <w:sz w:val="20"/>
          <w:szCs w:val="20"/>
        </w:rPr>
        <w:t xml:space="preserve">ild </w:t>
      </w:r>
      <w:r>
        <w:rPr>
          <w:rFonts w:cstheme="minorHAnsi"/>
          <w:color w:val="000000" w:themeColor="text1"/>
          <w:szCs w:val="36"/>
        </w:rPr>
        <w:t xml:space="preserve">subdirectory </w:t>
      </w:r>
      <w:r w:rsidR="00981212">
        <w:rPr>
          <w:rFonts w:cstheme="minorHAnsi"/>
          <w:color w:val="000000" w:themeColor="text1"/>
          <w:szCs w:val="36"/>
        </w:rPr>
        <w:t xml:space="preserve">holds all the installed dependencies, while the </w:t>
      </w:r>
      <w:r w:rsidR="00981212" w:rsidRPr="000D48DA">
        <w:rPr>
          <w:rFonts w:ascii="Courier New" w:eastAsia="Times New Roman" w:hAnsi="Courier New" w:cs="Courier New"/>
          <w:sz w:val="20"/>
          <w:szCs w:val="20"/>
        </w:rPr>
        <w:t>env.sh</w:t>
      </w:r>
      <w:r w:rsidR="00981212">
        <w:rPr>
          <w:rFonts w:asciiTheme="majorHAnsi" w:hAnsiTheme="majorHAnsi" w:cstheme="majorHAnsi"/>
          <w:color w:val="3B2322"/>
          <w:szCs w:val="36"/>
        </w:rPr>
        <w:t xml:space="preserve"> </w:t>
      </w:r>
      <w:r w:rsidR="00981212">
        <w:rPr>
          <w:rFonts w:cstheme="minorHAnsi"/>
          <w:color w:val="3B2322"/>
          <w:szCs w:val="36"/>
        </w:rPr>
        <w:t>file</w:t>
      </w:r>
      <w:r w:rsidR="00981212">
        <w:rPr>
          <w:rFonts w:cstheme="minorHAnsi"/>
          <w:color w:val="000000" w:themeColor="text1"/>
          <w:szCs w:val="36"/>
        </w:rPr>
        <w:t xml:space="preserve"> contains</w:t>
      </w:r>
      <w:r>
        <w:rPr>
          <w:rFonts w:cstheme="minorHAnsi"/>
          <w:color w:val="000000" w:themeColor="text1"/>
          <w:szCs w:val="36"/>
        </w:rPr>
        <w:t xml:space="preserve"> the </w:t>
      </w:r>
      <w:r w:rsidR="00981212">
        <w:rPr>
          <w:rFonts w:cstheme="minorHAnsi"/>
          <w:color w:val="000000" w:themeColor="text1"/>
          <w:szCs w:val="36"/>
        </w:rPr>
        <w:t xml:space="preserve">execution </w:t>
      </w:r>
      <w:r>
        <w:rPr>
          <w:rFonts w:cstheme="minorHAnsi"/>
          <w:color w:val="000000" w:themeColor="text1"/>
          <w:szCs w:val="36"/>
        </w:rPr>
        <w:t>path</w:t>
      </w:r>
      <w:r w:rsidR="00981212">
        <w:rPr>
          <w:rFonts w:cstheme="minorHAnsi"/>
          <w:color w:val="000000" w:themeColor="text1"/>
          <w:szCs w:val="36"/>
        </w:rPr>
        <w:t>s</w:t>
      </w:r>
      <w:r>
        <w:rPr>
          <w:rFonts w:cstheme="minorHAnsi"/>
          <w:color w:val="000000" w:themeColor="text1"/>
          <w:szCs w:val="36"/>
        </w:rPr>
        <w:t xml:space="preserve"> of </w:t>
      </w:r>
      <w:r w:rsidR="00981212">
        <w:rPr>
          <w:rFonts w:cstheme="minorHAnsi"/>
          <w:color w:val="000000" w:themeColor="text1"/>
          <w:szCs w:val="36"/>
        </w:rPr>
        <w:t>these dependencies</w:t>
      </w:r>
      <w:r>
        <w:rPr>
          <w:rFonts w:cstheme="minorHAnsi"/>
          <w:color w:val="3B2322"/>
          <w:szCs w:val="36"/>
        </w:rPr>
        <w:t xml:space="preserve">. This file will be automatically loaded to set up the working environment for </w:t>
      </w:r>
      <w:r w:rsidR="00DD34B3">
        <w:rPr>
          <w:rFonts w:cstheme="minorHAnsi"/>
          <w:color w:val="3B2322"/>
          <w:szCs w:val="36"/>
        </w:rPr>
        <w:t>NanoTrans’</w:t>
      </w:r>
      <w:r w:rsidR="00C06AAE">
        <w:rPr>
          <w:rFonts w:cstheme="minorHAnsi"/>
          <w:color w:val="3B2322"/>
          <w:szCs w:val="36"/>
        </w:rPr>
        <w:t xml:space="preserve"> various modules</w:t>
      </w:r>
      <w:r>
        <w:rPr>
          <w:rFonts w:cstheme="minorHAnsi"/>
          <w:color w:val="3B2322"/>
          <w:szCs w:val="36"/>
        </w:rPr>
        <w:t>.</w:t>
      </w:r>
      <w:r w:rsidR="000D48DA">
        <w:rPr>
          <w:rFonts w:cstheme="minorHAnsi"/>
          <w:color w:val="3B2322"/>
          <w:szCs w:val="36"/>
        </w:rPr>
        <w:t xml:space="preserve"> The </w:t>
      </w:r>
      <w:r w:rsidR="00981212">
        <w:rPr>
          <w:rFonts w:cstheme="minorHAnsi"/>
          <w:color w:val="3B2322"/>
          <w:szCs w:val="36"/>
        </w:rPr>
        <w:t>base</w:t>
      </w:r>
      <w:r w:rsidR="000D48DA">
        <w:rPr>
          <w:rFonts w:cstheme="minorHAnsi"/>
          <w:color w:val="3B2322"/>
          <w:szCs w:val="36"/>
        </w:rPr>
        <w:t xml:space="preserve"> directory</w:t>
      </w:r>
      <w:r w:rsidR="00981212">
        <w:rPr>
          <w:rFonts w:cstheme="minorHAnsi"/>
          <w:color w:val="3B2322"/>
          <w:szCs w:val="36"/>
        </w:rPr>
        <w:t xml:space="preserve"> of </w:t>
      </w:r>
      <w:r w:rsidR="00DD34B3">
        <w:rPr>
          <w:rFonts w:cstheme="minorHAnsi"/>
          <w:color w:val="3B2322"/>
          <w:szCs w:val="36"/>
        </w:rPr>
        <w:t>NanoTrans</w:t>
      </w:r>
      <w:r w:rsidR="000D48DA">
        <w:rPr>
          <w:rFonts w:cstheme="minorHAnsi"/>
          <w:color w:val="3B2322"/>
          <w:szCs w:val="36"/>
        </w:rPr>
        <w:t xml:space="preserve"> is defined as </w:t>
      </w:r>
      <w:r w:rsidR="000D48DA" w:rsidRPr="000D48DA">
        <w:rPr>
          <w:rFonts w:asciiTheme="majorHAnsi" w:hAnsiTheme="majorHAnsi" w:cstheme="majorHAnsi"/>
          <w:color w:val="3B2322"/>
          <w:sz w:val="21"/>
          <w:szCs w:val="28"/>
        </w:rPr>
        <w:t>$</w:t>
      </w:r>
      <w:r w:rsidR="00DD34B3">
        <w:rPr>
          <w:rFonts w:asciiTheme="majorHAnsi" w:hAnsiTheme="majorHAnsi" w:cstheme="majorHAnsi"/>
          <w:color w:val="3B2322"/>
          <w:sz w:val="21"/>
          <w:szCs w:val="28"/>
        </w:rPr>
        <w:t>NANOTRANS</w:t>
      </w:r>
      <w:r w:rsidR="000D48DA" w:rsidRPr="000D48DA">
        <w:rPr>
          <w:rFonts w:asciiTheme="majorHAnsi" w:hAnsiTheme="majorHAnsi" w:cstheme="majorHAnsi"/>
          <w:color w:val="3B2322"/>
          <w:sz w:val="21"/>
          <w:szCs w:val="28"/>
        </w:rPr>
        <w:t>_HOME</w:t>
      </w:r>
      <w:r w:rsidR="000D48DA">
        <w:rPr>
          <w:rFonts w:asciiTheme="majorHAnsi" w:hAnsiTheme="majorHAnsi" w:cstheme="majorHAnsi"/>
          <w:color w:val="3B2322"/>
          <w:sz w:val="21"/>
          <w:szCs w:val="28"/>
        </w:rPr>
        <w:t xml:space="preserve"> </w:t>
      </w:r>
      <w:r w:rsidR="000D48DA" w:rsidRPr="000D48DA">
        <w:rPr>
          <w:rFonts w:cstheme="minorHAnsi"/>
          <w:color w:val="3B2322"/>
        </w:rPr>
        <w:t>in this file.</w:t>
      </w:r>
    </w:p>
    <w:p w14:paraId="239823C1" w14:textId="1EA056F7" w:rsidR="001D4083" w:rsidRDefault="001D4083" w:rsidP="007C5555">
      <w:pPr>
        <w:pStyle w:val="ac"/>
        <w:spacing w:before="100" w:beforeAutospacing="1" w:after="100" w:afterAutospacing="1"/>
        <w:rPr>
          <w:rFonts w:eastAsia="Times New Roman" w:cstheme="minorHAnsi"/>
        </w:rPr>
      </w:pPr>
    </w:p>
    <w:p w14:paraId="08350FE2" w14:textId="3EC3EEDB" w:rsidR="001D4083" w:rsidRDefault="001D4083" w:rsidP="00C06AAE">
      <w:pPr>
        <w:pStyle w:val="ac"/>
        <w:spacing w:before="100" w:beforeAutospacing="1" w:after="100" w:afterAutospacing="1"/>
        <w:jc w:val="both"/>
        <w:rPr>
          <w:rFonts w:eastAsia="Times New Roman" w:cstheme="minorHAnsi"/>
        </w:rPr>
      </w:pPr>
      <w:r>
        <w:rPr>
          <w:rFonts w:eastAsia="Times New Roman" w:cstheme="minorHAnsi"/>
        </w:rPr>
        <w:t>In case of installation failure</w:t>
      </w:r>
      <w:r w:rsidR="000D48DA">
        <w:rPr>
          <w:rFonts w:eastAsia="Times New Roman" w:cstheme="minorHAnsi"/>
        </w:rPr>
        <w:t xml:space="preserve"> (most likely due to internet connection problem</w:t>
      </w:r>
      <w:r w:rsidR="00C06AAE">
        <w:rPr>
          <w:rFonts w:eastAsia="Times New Roman" w:cstheme="minorHAnsi"/>
        </w:rPr>
        <w:t xml:space="preserve"> that might occur temporarily</w:t>
      </w:r>
      <w:r w:rsidR="000D48DA">
        <w:rPr>
          <w:rFonts w:eastAsia="Times New Roman" w:cstheme="minorHAnsi"/>
        </w:rPr>
        <w:t xml:space="preserve">), the users only need to </w:t>
      </w:r>
      <w:r w:rsidR="00C06AAE">
        <w:rPr>
          <w:rFonts w:eastAsia="Times New Roman" w:cstheme="minorHAnsi"/>
        </w:rPr>
        <w:t>re-run</w:t>
      </w:r>
      <w:r w:rsidR="000D48DA">
        <w:rPr>
          <w:rFonts w:eastAsia="Times New Roman" w:cstheme="minorHAnsi"/>
        </w:rPr>
        <w:t xml:space="preserve"> the</w:t>
      </w:r>
      <w:r w:rsidR="00C06AAE">
        <w:rPr>
          <w:rFonts w:eastAsia="Times New Roman" w:cstheme="minorHAnsi"/>
        </w:rPr>
        <w:t xml:space="preserve"> installation script</w:t>
      </w:r>
      <w:r w:rsidR="000D48DA">
        <w:rPr>
          <w:rFonts w:eastAsia="Times New Roman" w:cstheme="minorHAnsi"/>
        </w:rPr>
        <w:t xml:space="preserve"> </w:t>
      </w:r>
      <w:r w:rsidR="000D48DA" w:rsidRPr="007C5555">
        <w:rPr>
          <w:rFonts w:ascii="Courier New" w:eastAsia="Times New Roman" w:hAnsi="Courier New" w:cs="Courier New"/>
          <w:sz w:val="20"/>
          <w:szCs w:val="20"/>
        </w:rPr>
        <w:t>install_dependencies.s</w:t>
      </w:r>
      <w:r w:rsidR="000D48DA">
        <w:rPr>
          <w:rFonts w:ascii="Courier New" w:eastAsia="Times New Roman" w:hAnsi="Courier New" w:cs="Courier New"/>
          <w:sz w:val="20"/>
          <w:szCs w:val="20"/>
        </w:rPr>
        <w:t>h</w:t>
      </w:r>
      <w:r w:rsidR="00C06AAE">
        <w:rPr>
          <w:rFonts w:eastAsia="Times New Roman" w:cstheme="minorHAnsi"/>
        </w:rPr>
        <w:t>.</w:t>
      </w:r>
      <w:r w:rsidR="000D48DA">
        <w:rPr>
          <w:rFonts w:eastAsia="Times New Roman" w:cstheme="minorHAnsi"/>
        </w:rPr>
        <w:t xml:space="preserve"> </w:t>
      </w:r>
      <w:r w:rsidR="00DD34B3">
        <w:rPr>
          <w:rFonts w:eastAsia="Times New Roman" w:cstheme="minorHAnsi"/>
        </w:rPr>
        <w:t>NanoTrans</w:t>
      </w:r>
      <w:r w:rsidR="000D48DA">
        <w:rPr>
          <w:rFonts w:eastAsia="Times New Roman" w:cstheme="minorHAnsi"/>
        </w:rPr>
        <w:t xml:space="preserve"> will automatically detect the previous interruption point and resume the installation process. </w:t>
      </w:r>
    </w:p>
    <w:p w14:paraId="39670D98" w14:textId="418163A6" w:rsidR="00626B85" w:rsidRDefault="00626B85" w:rsidP="00C06AAE">
      <w:pPr>
        <w:pStyle w:val="ac"/>
        <w:spacing w:before="100" w:beforeAutospacing="1" w:after="100" w:afterAutospacing="1"/>
        <w:jc w:val="both"/>
        <w:rPr>
          <w:rFonts w:eastAsia="Times New Roman" w:cstheme="minorHAnsi"/>
        </w:rPr>
      </w:pPr>
    </w:p>
    <w:p w14:paraId="1BD8B292" w14:textId="0E499F84" w:rsidR="00626B85" w:rsidRDefault="00626B85" w:rsidP="00C06AAE">
      <w:pPr>
        <w:pStyle w:val="ac"/>
        <w:spacing w:before="100" w:beforeAutospacing="1" w:after="100" w:afterAutospacing="1"/>
        <w:jc w:val="both"/>
        <w:rPr>
          <w:rFonts w:eastAsia="Times New Roman" w:cstheme="minorHAnsi"/>
          <w:b/>
          <w:bCs/>
          <w:szCs w:val="20"/>
        </w:rPr>
      </w:pPr>
      <w:r w:rsidRPr="005B0015">
        <w:rPr>
          <w:rFonts w:eastAsia="Times New Roman" w:cstheme="minorHAnsi"/>
          <w:b/>
          <w:bCs/>
          <w:szCs w:val="20"/>
        </w:rPr>
        <w:lastRenderedPageBreak/>
        <w:t xml:space="preserve">Major </w:t>
      </w:r>
      <w:r w:rsidR="00E86499">
        <w:rPr>
          <w:rFonts w:eastAsia="Times New Roman" w:cstheme="minorHAnsi"/>
          <w:b/>
          <w:bCs/>
          <w:szCs w:val="20"/>
        </w:rPr>
        <w:t>o</w:t>
      </w:r>
      <w:r w:rsidRPr="005B0015">
        <w:rPr>
          <w:rFonts w:eastAsia="Times New Roman" w:cstheme="minorHAnsi"/>
          <w:b/>
          <w:bCs/>
          <w:szCs w:val="20"/>
        </w:rPr>
        <w:t>utputs when running this step</w:t>
      </w:r>
      <w:r>
        <w:rPr>
          <w:rFonts w:eastAsia="Times New Roman" w:cstheme="minorHAnsi"/>
          <w:b/>
          <w:bCs/>
          <w:szCs w:val="20"/>
        </w:rPr>
        <w:t>:</w:t>
      </w:r>
    </w:p>
    <w:p w14:paraId="3FCBF0E4" w14:textId="77777777" w:rsidR="003A13FC" w:rsidRDefault="003A13FC" w:rsidP="00C06AAE">
      <w:pPr>
        <w:pStyle w:val="ac"/>
        <w:spacing w:before="100" w:beforeAutospacing="1" w:after="100" w:afterAutospacing="1"/>
        <w:jc w:val="both"/>
        <w:rPr>
          <w:rFonts w:ascii="Courier New" w:eastAsia="Times New Roman" w:hAnsi="Courier New" w:cs="Courier New"/>
          <w:sz w:val="20"/>
          <w:szCs w:val="20"/>
        </w:rPr>
      </w:pPr>
    </w:p>
    <w:p w14:paraId="268B72DB" w14:textId="69F0391D" w:rsidR="00626B85" w:rsidRDefault="00626B85" w:rsidP="00C06AAE">
      <w:pPr>
        <w:pStyle w:val="ac"/>
        <w:spacing w:before="100" w:beforeAutospacing="1" w:after="100" w:afterAutospacing="1"/>
        <w:jc w:val="both"/>
        <w:rPr>
          <w:rFonts w:ascii="Courier New" w:eastAsia="Times New Roman" w:hAnsi="Courier New" w:cs="Courier New"/>
          <w:sz w:val="20"/>
          <w:szCs w:val="20"/>
        </w:rPr>
      </w:pPr>
      <w:r>
        <w:rPr>
          <w:rFonts w:ascii="Courier New" w:eastAsia="Times New Roman" w:hAnsi="Courier New" w:cs="Courier New"/>
          <w:sz w:val="20"/>
          <w:szCs w:val="20"/>
        </w:rPr>
        <w:t>bu</w:t>
      </w:r>
      <w:r w:rsidRPr="000D48DA">
        <w:rPr>
          <w:rFonts w:ascii="Courier New" w:eastAsia="Times New Roman" w:hAnsi="Courier New" w:cs="Courier New"/>
          <w:sz w:val="20"/>
          <w:szCs w:val="20"/>
        </w:rPr>
        <w:t>ild</w:t>
      </w:r>
    </w:p>
    <w:p w14:paraId="0F228905" w14:textId="3906DA00" w:rsidR="00626B85" w:rsidRPr="00626B85" w:rsidRDefault="00626B85" w:rsidP="00C06AAE">
      <w:pPr>
        <w:pStyle w:val="ac"/>
        <w:spacing w:before="100" w:beforeAutospacing="1" w:after="100" w:afterAutospacing="1"/>
        <w:jc w:val="both"/>
        <w:rPr>
          <w:rFonts w:ascii="Courier New" w:eastAsia="Times New Roman" w:hAnsi="Courier New" w:cs="Courier New"/>
          <w:sz w:val="20"/>
          <w:szCs w:val="20"/>
        </w:rPr>
      </w:pPr>
      <w:r>
        <w:rPr>
          <w:rFonts w:ascii="Courier New" w:eastAsia="Times New Roman" w:hAnsi="Courier New" w:cs="Courier New"/>
          <w:sz w:val="20"/>
          <w:szCs w:val="20"/>
        </w:rPr>
        <w:t>#</w:t>
      </w:r>
      <w:r w:rsidRPr="00626B85">
        <w:rPr>
          <w:rFonts w:ascii="Courier New" w:eastAsia="Times New Roman" w:hAnsi="Courier New" w:cs="Courier New"/>
          <w:sz w:val="20"/>
          <w:szCs w:val="20"/>
        </w:rPr>
        <w:t xml:space="preserve"> </w:t>
      </w:r>
      <w:r w:rsidR="003A13FC">
        <w:rPr>
          <w:rFonts w:ascii="Courier New" w:eastAsia="Times New Roman" w:hAnsi="Courier New" w:cs="Courier New"/>
          <w:sz w:val="20"/>
          <w:szCs w:val="20"/>
        </w:rPr>
        <w:t>T</w:t>
      </w:r>
      <w:r w:rsidRPr="00626B85">
        <w:rPr>
          <w:rFonts w:ascii="Courier New" w:eastAsia="Times New Roman" w:hAnsi="Courier New" w:cs="Courier New"/>
          <w:sz w:val="20"/>
          <w:szCs w:val="20"/>
        </w:rPr>
        <w:t>he subdirectory holding all the installed dependencies</w:t>
      </w:r>
      <w:r w:rsidR="003A13FC">
        <w:rPr>
          <w:rFonts w:ascii="Courier New" w:eastAsia="Times New Roman" w:hAnsi="Courier New" w:cs="Courier New"/>
          <w:sz w:val="20"/>
          <w:szCs w:val="20"/>
        </w:rPr>
        <w:t>.</w:t>
      </w:r>
    </w:p>
    <w:p w14:paraId="7F126483" w14:textId="77777777" w:rsidR="00626B85" w:rsidRDefault="00626B85" w:rsidP="00C06AAE">
      <w:pPr>
        <w:pStyle w:val="ac"/>
        <w:spacing w:before="100" w:beforeAutospacing="1" w:after="100" w:afterAutospacing="1"/>
        <w:jc w:val="both"/>
        <w:rPr>
          <w:rFonts w:ascii="Courier New" w:eastAsia="Times New Roman" w:hAnsi="Courier New" w:cs="Courier New"/>
          <w:sz w:val="20"/>
          <w:szCs w:val="20"/>
        </w:rPr>
      </w:pPr>
    </w:p>
    <w:p w14:paraId="34819DDE" w14:textId="2390A4E3" w:rsidR="00626B85" w:rsidRPr="00626B85" w:rsidRDefault="00626B85" w:rsidP="00C06AAE">
      <w:pPr>
        <w:pStyle w:val="ac"/>
        <w:spacing w:before="100" w:beforeAutospacing="1" w:after="100" w:afterAutospacing="1"/>
        <w:jc w:val="both"/>
        <w:rPr>
          <w:rFonts w:ascii="Courier New" w:eastAsia="Times New Roman" w:hAnsi="Courier New" w:cs="Courier New"/>
          <w:sz w:val="20"/>
          <w:szCs w:val="20"/>
        </w:rPr>
      </w:pPr>
      <w:r w:rsidRPr="000D48DA">
        <w:rPr>
          <w:rFonts w:ascii="Courier New" w:eastAsia="Times New Roman" w:hAnsi="Courier New" w:cs="Courier New"/>
          <w:sz w:val="20"/>
          <w:szCs w:val="20"/>
        </w:rPr>
        <w:t>env.sh</w:t>
      </w:r>
      <w:r w:rsidRPr="00626B85">
        <w:rPr>
          <w:rFonts w:ascii="Courier New" w:eastAsia="Times New Roman" w:hAnsi="Courier New" w:cs="Courier New"/>
          <w:sz w:val="20"/>
          <w:szCs w:val="20"/>
        </w:rPr>
        <w:t xml:space="preserve"> </w:t>
      </w:r>
    </w:p>
    <w:p w14:paraId="27F68D2D" w14:textId="56E5F43C" w:rsidR="00626B85" w:rsidRPr="00626B85" w:rsidRDefault="00626B85" w:rsidP="00C06AAE">
      <w:pPr>
        <w:pStyle w:val="ac"/>
        <w:spacing w:before="100" w:beforeAutospacing="1" w:after="100" w:afterAutospacing="1"/>
        <w:jc w:val="both"/>
        <w:rPr>
          <w:rFonts w:ascii="Courier New" w:eastAsia="Times New Roman" w:hAnsi="Courier New" w:cs="Courier New"/>
          <w:sz w:val="20"/>
          <w:szCs w:val="20"/>
        </w:rPr>
      </w:pPr>
      <w:r w:rsidRPr="00626B85">
        <w:rPr>
          <w:rFonts w:ascii="Courier New" w:eastAsia="Times New Roman" w:hAnsi="Courier New" w:cs="Courier New"/>
          <w:sz w:val="20"/>
          <w:szCs w:val="20"/>
        </w:rPr>
        <w:t xml:space="preserve"># </w:t>
      </w:r>
      <w:r w:rsidR="003A13FC">
        <w:rPr>
          <w:rFonts w:ascii="Courier New" w:eastAsia="Times New Roman" w:hAnsi="Courier New" w:cs="Courier New"/>
          <w:sz w:val="20"/>
          <w:szCs w:val="20"/>
        </w:rPr>
        <w:t>T</w:t>
      </w:r>
      <w:r w:rsidRPr="00626B85">
        <w:rPr>
          <w:rFonts w:ascii="Courier New" w:eastAsia="Times New Roman" w:hAnsi="Courier New" w:cs="Courier New"/>
          <w:sz w:val="20"/>
          <w:szCs w:val="20"/>
        </w:rPr>
        <w:t>he file containing the execution paths of these dependencies</w:t>
      </w:r>
      <w:r w:rsidR="003A13FC">
        <w:rPr>
          <w:rFonts w:ascii="Courier New" w:eastAsia="Times New Roman" w:hAnsi="Courier New" w:cs="Courier New"/>
          <w:sz w:val="20"/>
          <w:szCs w:val="20"/>
        </w:rPr>
        <w:t>.</w:t>
      </w:r>
    </w:p>
    <w:p w14:paraId="72CC177A" w14:textId="65C652F1" w:rsidR="00626B85" w:rsidRDefault="00626B85" w:rsidP="00C06AAE">
      <w:pPr>
        <w:pStyle w:val="ac"/>
        <w:spacing w:before="100" w:beforeAutospacing="1" w:after="100" w:afterAutospacing="1"/>
        <w:jc w:val="both"/>
        <w:rPr>
          <w:rFonts w:eastAsia="Times New Roman" w:cstheme="minorHAnsi"/>
        </w:rPr>
      </w:pPr>
    </w:p>
    <w:p w14:paraId="4761AADB" w14:textId="77777777" w:rsidR="00415E3C" w:rsidRPr="00F70DB8" w:rsidRDefault="00415E3C" w:rsidP="00415E3C">
      <w:pPr>
        <w:pStyle w:val="ac"/>
        <w:jc w:val="both"/>
        <w:rPr>
          <w:rFonts w:eastAsia="宋体" w:cstheme="minorHAnsi"/>
          <w:b/>
          <w:bCs/>
          <w:color w:val="FF0000"/>
          <w:szCs w:val="20"/>
        </w:rPr>
      </w:pPr>
      <w:r w:rsidRPr="00F70DB8">
        <w:rPr>
          <w:rFonts w:eastAsia="Times New Roman" w:cstheme="minorHAnsi"/>
          <w:b/>
          <w:bCs/>
          <w:color w:val="FF0000"/>
          <w:szCs w:val="20"/>
        </w:rPr>
        <w:t>[Important Note</w:t>
      </w:r>
      <w:r w:rsidRPr="00F70DB8">
        <w:rPr>
          <w:rFonts w:eastAsia="宋体" w:cstheme="minorHAnsi"/>
          <w:b/>
          <w:bCs/>
          <w:color w:val="FF0000"/>
          <w:szCs w:val="20"/>
        </w:rPr>
        <w:t>]</w:t>
      </w:r>
    </w:p>
    <w:p w14:paraId="0468E68F" w14:textId="3CF01821" w:rsidR="00415E3C" w:rsidRDefault="00415E3C" w:rsidP="002B39C9">
      <w:pPr>
        <w:pStyle w:val="ac"/>
        <w:jc w:val="both"/>
        <w:rPr>
          <w:rFonts w:eastAsia="Times New Roman" w:cstheme="minorHAnsi"/>
          <w:color w:val="FF0000"/>
          <w:szCs w:val="20"/>
        </w:rPr>
      </w:pPr>
      <w:r>
        <w:rPr>
          <w:rFonts w:eastAsia="Times New Roman" w:cstheme="minorHAnsi"/>
          <w:color w:val="FF0000"/>
          <w:szCs w:val="20"/>
        </w:rPr>
        <w:t>Although we made</w:t>
      </w:r>
      <w:r w:rsidR="002B39C9">
        <w:rPr>
          <w:rFonts w:eastAsia="Times New Roman" w:cstheme="minorHAnsi"/>
          <w:color w:val="FF0000"/>
          <w:szCs w:val="20"/>
        </w:rPr>
        <w:t xml:space="preserve"> the</w:t>
      </w:r>
      <w:r>
        <w:rPr>
          <w:rFonts w:eastAsia="Times New Roman" w:cstheme="minorHAnsi"/>
          <w:color w:val="FF0000"/>
          <w:szCs w:val="20"/>
        </w:rPr>
        <w:t xml:space="preserve"> effort to cover as much as technical details in our pre-shipped the installation script. Unexpected installation errors might still be encountered by some users due to server-specific problems. In that case, it is possible to skip the installation of certain problematic tool</w:t>
      </w:r>
      <w:r w:rsidR="008B6711">
        <w:rPr>
          <w:rFonts w:eastAsia="Times New Roman" w:cstheme="minorHAnsi"/>
          <w:color w:val="FF0000"/>
          <w:szCs w:val="20"/>
        </w:rPr>
        <w:t xml:space="preserve"> </w:t>
      </w:r>
      <w:r>
        <w:rPr>
          <w:rFonts w:eastAsia="Times New Roman" w:cstheme="minorHAnsi"/>
          <w:color w:val="FF0000"/>
          <w:szCs w:val="20"/>
        </w:rPr>
        <w:t xml:space="preserve">with </w:t>
      </w:r>
      <w:r w:rsidR="00DD34B3">
        <w:rPr>
          <w:rFonts w:eastAsia="Times New Roman" w:cstheme="minorHAnsi"/>
          <w:color w:val="FF0000"/>
          <w:szCs w:val="20"/>
        </w:rPr>
        <w:t>NanoTrans</w:t>
      </w:r>
      <w:r>
        <w:rPr>
          <w:rFonts w:eastAsia="Times New Roman" w:cstheme="minorHAnsi"/>
          <w:color w:val="FF0000"/>
          <w:szCs w:val="20"/>
        </w:rPr>
        <w:t xml:space="preserve"> while using a </w:t>
      </w:r>
      <w:r w:rsidR="008B6711">
        <w:rPr>
          <w:rFonts w:eastAsia="Times New Roman" w:cstheme="minorHAnsi"/>
          <w:color w:val="FF0000"/>
          <w:szCs w:val="20"/>
        </w:rPr>
        <w:t>separately installed</w:t>
      </w:r>
      <w:r>
        <w:rPr>
          <w:rFonts w:eastAsia="Times New Roman" w:cstheme="minorHAnsi"/>
          <w:color w:val="FF0000"/>
          <w:szCs w:val="20"/>
        </w:rPr>
        <w:t xml:space="preserve"> </w:t>
      </w:r>
      <w:r w:rsidR="00AE4B77">
        <w:rPr>
          <w:rFonts w:eastAsia="Times New Roman" w:cstheme="minorHAnsi"/>
          <w:color w:val="FF0000"/>
          <w:szCs w:val="20"/>
        </w:rPr>
        <w:t>cop</w:t>
      </w:r>
      <w:r w:rsidR="008B6711">
        <w:rPr>
          <w:rFonts w:eastAsia="Times New Roman" w:cstheme="minorHAnsi"/>
          <w:color w:val="FF0000"/>
          <w:szCs w:val="20"/>
        </w:rPr>
        <w:t>y</w:t>
      </w:r>
      <w:r>
        <w:rPr>
          <w:rFonts w:eastAsia="Times New Roman" w:cstheme="minorHAnsi"/>
          <w:color w:val="FF0000"/>
          <w:szCs w:val="20"/>
        </w:rPr>
        <w:t xml:space="preserve"> instead. </w:t>
      </w:r>
      <w:r w:rsidR="00AE4B77">
        <w:rPr>
          <w:rFonts w:eastAsia="Times New Roman" w:cstheme="minorHAnsi"/>
          <w:color w:val="FF0000"/>
          <w:szCs w:val="20"/>
        </w:rPr>
        <w:t xml:space="preserve">To do this, just </w:t>
      </w:r>
      <w:r>
        <w:rPr>
          <w:rFonts w:eastAsia="Times New Roman" w:cstheme="minorHAnsi"/>
          <w:color w:val="FF0000"/>
          <w:szCs w:val="20"/>
        </w:rPr>
        <w:t xml:space="preserve">mask </w:t>
      </w:r>
      <w:r w:rsidR="00AE4B77">
        <w:rPr>
          <w:rFonts w:eastAsia="Times New Roman" w:cstheme="minorHAnsi"/>
          <w:color w:val="FF0000"/>
          <w:szCs w:val="20"/>
        </w:rPr>
        <w:t xml:space="preserve">out (by putting “#” at the beginning of the corresponding lines) </w:t>
      </w:r>
      <w:r>
        <w:rPr>
          <w:rFonts w:eastAsia="Times New Roman" w:cstheme="minorHAnsi"/>
          <w:color w:val="FF0000"/>
          <w:szCs w:val="20"/>
        </w:rPr>
        <w:t xml:space="preserve">the </w:t>
      </w:r>
      <w:r w:rsidR="00AE4B77">
        <w:rPr>
          <w:rFonts w:eastAsia="Times New Roman" w:cstheme="minorHAnsi"/>
          <w:color w:val="FF0000"/>
          <w:szCs w:val="20"/>
        </w:rPr>
        <w:t xml:space="preserve">installation commands in the </w:t>
      </w:r>
      <w:r w:rsidR="00AE4B77" w:rsidRPr="00AE4B77">
        <w:rPr>
          <w:rFonts w:eastAsia="Times New Roman" w:cstheme="minorHAnsi"/>
          <w:color w:val="FF0000"/>
          <w:szCs w:val="20"/>
        </w:rPr>
        <w:t xml:space="preserve">install_dependencies.sh script. </w:t>
      </w:r>
      <w:r w:rsidR="00AE4B77">
        <w:rPr>
          <w:rFonts w:eastAsia="Times New Roman" w:cstheme="minorHAnsi"/>
          <w:color w:val="FF0000"/>
          <w:szCs w:val="20"/>
        </w:rPr>
        <w:t xml:space="preserve">In this case, by running the </w:t>
      </w:r>
      <w:r w:rsidR="00AE4B77" w:rsidRPr="00AE4B77">
        <w:rPr>
          <w:rFonts w:eastAsia="Times New Roman" w:cstheme="minorHAnsi"/>
          <w:color w:val="FF0000"/>
          <w:szCs w:val="20"/>
        </w:rPr>
        <w:t>install_dependencies.sh</w:t>
      </w:r>
      <w:r w:rsidR="00AE4B77">
        <w:rPr>
          <w:rFonts w:eastAsia="Times New Roman" w:cstheme="minorHAnsi"/>
          <w:color w:val="FF0000"/>
          <w:szCs w:val="20"/>
        </w:rPr>
        <w:t xml:space="preserve"> script, </w:t>
      </w:r>
      <w:r w:rsidR="00DD34B3">
        <w:rPr>
          <w:rFonts w:eastAsia="Times New Roman" w:cstheme="minorHAnsi"/>
          <w:color w:val="FF0000"/>
          <w:szCs w:val="20"/>
        </w:rPr>
        <w:t>NanoTrans</w:t>
      </w:r>
      <w:r w:rsidR="00AE4B77">
        <w:rPr>
          <w:rFonts w:eastAsia="Times New Roman" w:cstheme="minorHAnsi"/>
          <w:color w:val="FF0000"/>
          <w:szCs w:val="20"/>
        </w:rPr>
        <w:t xml:space="preserve"> will still install other third-party dependencies and generated the env.sh file as usual. The only difference is that in the resulting env.sh file, the environmental variable to the skipped tool will have blank value. User</w:t>
      </w:r>
      <w:r w:rsidR="008F6063">
        <w:rPr>
          <w:rFonts w:eastAsia="Times New Roman" w:cstheme="minorHAnsi"/>
          <w:color w:val="FF0000"/>
          <w:szCs w:val="20"/>
        </w:rPr>
        <w:t>s</w:t>
      </w:r>
      <w:r w:rsidR="00AE4B77">
        <w:rPr>
          <w:rFonts w:eastAsia="Times New Roman" w:cstheme="minorHAnsi"/>
          <w:color w:val="FF0000"/>
          <w:szCs w:val="20"/>
        </w:rPr>
        <w:t xml:space="preserve"> just need to manually add the accessible path</w:t>
      </w:r>
      <w:r w:rsidR="008B6711">
        <w:rPr>
          <w:rFonts w:eastAsia="Times New Roman" w:cstheme="minorHAnsi"/>
          <w:color w:val="FF0000"/>
          <w:szCs w:val="20"/>
        </w:rPr>
        <w:t xml:space="preserve"> (the full directory to the corresponding executable)</w:t>
      </w:r>
      <w:r w:rsidR="00AE4B77">
        <w:rPr>
          <w:rFonts w:eastAsia="Times New Roman" w:cstheme="minorHAnsi"/>
          <w:color w:val="FF0000"/>
          <w:szCs w:val="20"/>
        </w:rPr>
        <w:t xml:space="preserve"> to </w:t>
      </w:r>
      <w:r w:rsidR="008B6711">
        <w:rPr>
          <w:rFonts w:eastAsia="Times New Roman" w:cstheme="minorHAnsi"/>
          <w:color w:val="FF0000"/>
          <w:szCs w:val="20"/>
        </w:rPr>
        <w:t xml:space="preserve">a separately installed copy of </w:t>
      </w:r>
      <w:r w:rsidR="00AE4B77">
        <w:rPr>
          <w:rFonts w:eastAsia="Times New Roman" w:cstheme="minorHAnsi"/>
          <w:color w:val="FF0000"/>
          <w:szCs w:val="20"/>
        </w:rPr>
        <w:t xml:space="preserve">the skipped tool </w:t>
      </w:r>
      <w:r w:rsidR="008B6711">
        <w:rPr>
          <w:rFonts w:eastAsia="Times New Roman" w:cstheme="minorHAnsi"/>
          <w:color w:val="FF0000"/>
          <w:szCs w:val="20"/>
        </w:rPr>
        <w:t xml:space="preserve">into the env.sh file, so that </w:t>
      </w:r>
      <w:r w:rsidR="00DD34B3">
        <w:rPr>
          <w:rFonts w:eastAsia="Times New Roman" w:cstheme="minorHAnsi"/>
          <w:color w:val="FF0000"/>
          <w:szCs w:val="20"/>
        </w:rPr>
        <w:t>NanoTrans</w:t>
      </w:r>
      <w:r w:rsidR="008B6711">
        <w:rPr>
          <w:rFonts w:eastAsia="Times New Roman" w:cstheme="minorHAnsi"/>
          <w:color w:val="FF0000"/>
          <w:szCs w:val="20"/>
        </w:rPr>
        <w:t xml:space="preserve"> can correctly locate and summon the separately installed tool by loading env.sh file. </w:t>
      </w:r>
      <w:r w:rsidR="002B39C9">
        <w:rPr>
          <w:rFonts w:eastAsia="Times New Roman" w:cstheme="minorHAnsi"/>
          <w:color w:val="FF0000"/>
          <w:szCs w:val="20"/>
        </w:rPr>
        <w:t>This should work in most cases. If users still have installation problems, please do not hesitate to report the issue via Git</w:t>
      </w:r>
      <w:r w:rsidR="003126DD">
        <w:rPr>
          <w:rFonts w:eastAsia="Times New Roman" w:cstheme="minorHAnsi"/>
          <w:color w:val="FF0000"/>
          <w:szCs w:val="20"/>
        </w:rPr>
        <w:t>H</w:t>
      </w:r>
      <w:r w:rsidR="002B39C9">
        <w:rPr>
          <w:rFonts w:eastAsia="Times New Roman" w:cstheme="minorHAnsi"/>
          <w:color w:val="FF0000"/>
          <w:szCs w:val="20"/>
        </w:rPr>
        <w:t>ub’s issue ticket system</w:t>
      </w:r>
      <w:r w:rsidR="003126DD">
        <w:rPr>
          <w:rFonts w:eastAsia="Times New Roman" w:cstheme="minorHAnsi"/>
          <w:color w:val="FF0000"/>
          <w:szCs w:val="20"/>
        </w:rPr>
        <w:t xml:space="preserve"> (</w:t>
      </w:r>
      <w:hyperlink r:id="rId20" w:history="1">
        <w:r w:rsidR="003126DD" w:rsidRPr="00DD34B3">
          <w:rPr>
            <w:rStyle w:val="a3"/>
            <w:rFonts w:eastAsia="Times New Roman" w:cstheme="minorHAnsi"/>
            <w:szCs w:val="20"/>
          </w:rPr>
          <w:t>https://github.com/yjx1217/</w:t>
        </w:r>
        <w:r w:rsidR="00DD34B3" w:rsidRPr="00DD34B3">
          <w:rPr>
            <w:rStyle w:val="a3"/>
            <w:rFonts w:eastAsia="Times New Roman" w:cstheme="minorHAnsi"/>
            <w:szCs w:val="20"/>
          </w:rPr>
          <w:t>NanoTrans</w:t>
        </w:r>
        <w:r w:rsidR="003126DD" w:rsidRPr="00DD34B3">
          <w:rPr>
            <w:rStyle w:val="a3"/>
            <w:rFonts w:eastAsia="Times New Roman" w:cstheme="minorHAnsi"/>
            <w:szCs w:val="20"/>
          </w:rPr>
          <w:t>/issues</w:t>
        </w:r>
      </w:hyperlink>
      <w:r w:rsidR="003126DD">
        <w:rPr>
          <w:rFonts w:eastAsia="Times New Roman" w:cstheme="minorHAnsi"/>
          <w:color w:val="FF0000"/>
          <w:szCs w:val="20"/>
        </w:rPr>
        <w:t>)</w:t>
      </w:r>
      <w:r w:rsidR="002B39C9">
        <w:rPr>
          <w:rFonts w:eastAsia="Times New Roman" w:cstheme="minorHAnsi"/>
          <w:color w:val="FF0000"/>
          <w:szCs w:val="20"/>
        </w:rPr>
        <w:t>, so that we can provide one-to-one help.</w:t>
      </w:r>
    </w:p>
    <w:p w14:paraId="4D4EABB5" w14:textId="42050220" w:rsidR="002B39C9" w:rsidRDefault="002B39C9" w:rsidP="002B39C9">
      <w:pPr>
        <w:pStyle w:val="ac"/>
        <w:jc w:val="both"/>
        <w:rPr>
          <w:rFonts w:eastAsia="Times New Roman" w:cstheme="minorHAnsi"/>
          <w:color w:val="FF0000"/>
          <w:szCs w:val="20"/>
        </w:rPr>
      </w:pPr>
    </w:p>
    <w:p w14:paraId="552F5160" w14:textId="6BF08035" w:rsidR="00EF675E" w:rsidRDefault="00EF675E" w:rsidP="002B39C9">
      <w:pPr>
        <w:pStyle w:val="ac"/>
        <w:jc w:val="both"/>
        <w:rPr>
          <w:rFonts w:eastAsia="Times New Roman" w:cstheme="minorHAnsi"/>
          <w:color w:val="FF0000"/>
          <w:szCs w:val="20"/>
        </w:rPr>
      </w:pPr>
    </w:p>
    <w:p w14:paraId="047369BE" w14:textId="77777777" w:rsidR="00913C7D" w:rsidRDefault="00913C7D" w:rsidP="002B39C9">
      <w:pPr>
        <w:pStyle w:val="ac"/>
        <w:jc w:val="both"/>
        <w:rPr>
          <w:rFonts w:eastAsia="Times New Roman" w:cstheme="minorHAnsi"/>
          <w:color w:val="FF0000"/>
          <w:szCs w:val="20"/>
        </w:rPr>
      </w:pPr>
    </w:p>
    <w:p w14:paraId="59B92ACE" w14:textId="3722ACBB" w:rsidR="00EF675E" w:rsidRPr="00731BAC" w:rsidRDefault="00EF675E" w:rsidP="00EF675E">
      <w:pPr>
        <w:pStyle w:val="ac"/>
        <w:outlineLvl w:val="1"/>
        <w:rPr>
          <w:rFonts w:cstheme="minorHAnsi"/>
        </w:rPr>
      </w:pPr>
      <w:bookmarkStart w:id="53" w:name="_Toc120787894"/>
      <w:r>
        <w:rPr>
          <w:rFonts w:eastAsia="Times New Roman" w:cstheme="minorHAnsi"/>
          <w:b/>
          <w:bCs/>
          <w:color w:val="4472C4" w:themeColor="accent1"/>
          <w:sz w:val="28"/>
          <w:szCs w:val="28"/>
        </w:rPr>
        <w:t>Running analysis with NanoTrans</w:t>
      </w:r>
      <w:bookmarkEnd w:id="53"/>
      <w:r>
        <w:rPr>
          <w:rFonts w:eastAsia="Times New Roman" w:cstheme="minorHAnsi"/>
          <w:b/>
          <w:bCs/>
          <w:color w:val="4472C4" w:themeColor="accent1"/>
          <w:sz w:val="28"/>
          <w:szCs w:val="28"/>
        </w:rPr>
        <w:t xml:space="preserve"> </w:t>
      </w:r>
    </w:p>
    <w:p w14:paraId="429498DD" w14:textId="77777777" w:rsidR="00EF675E" w:rsidRPr="002B39C9" w:rsidRDefault="00EF675E" w:rsidP="002B39C9">
      <w:pPr>
        <w:pStyle w:val="ac"/>
        <w:jc w:val="both"/>
        <w:rPr>
          <w:rFonts w:eastAsia="Times New Roman" w:cstheme="minorHAnsi"/>
          <w:color w:val="FF0000"/>
          <w:szCs w:val="20"/>
        </w:rPr>
      </w:pPr>
    </w:p>
    <w:p w14:paraId="222A39C0" w14:textId="77777777" w:rsidR="007C5555" w:rsidRPr="007C5555" w:rsidRDefault="007C5555" w:rsidP="007C5555">
      <w:pPr>
        <w:pStyle w:val="ac"/>
        <w:jc w:val="both"/>
        <w:rPr>
          <w:rFonts w:cstheme="minorHAnsi"/>
        </w:rPr>
      </w:pPr>
    </w:p>
    <w:p w14:paraId="6E59AFEE" w14:textId="7D0DE7F9" w:rsidR="000347FF" w:rsidRPr="000347FF" w:rsidRDefault="000347FF" w:rsidP="007C5555">
      <w:pPr>
        <w:pStyle w:val="ac"/>
        <w:numPr>
          <w:ilvl w:val="0"/>
          <w:numId w:val="8"/>
        </w:numPr>
        <w:jc w:val="both"/>
        <w:rPr>
          <w:rFonts w:cstheme="minorHAnsi"/>
          <w:b/>
          <w:bCs/>
        </w:rPr>
      </w:pPr>
      <w:r w:rsidRPr="000347FF">
        <w:rPr>
          <w:rFonts w:cstheme="minorHAnsi"/>
          <w:b/>
          <w:bCs/>
        </w:rPr>
        <w:t>Creat</w:t>
      </w:r>
      <w:r w:rsidR="00E86499">
        <w:rPr>
          <w:rFonts w:cstheme="minorHAnsi"/>
          <w:b/>
          <w:bCs/>
        </w:rPr>
        <w:t>ing</w:t>
      </w:r>
      <w:r w:rsidRPr="000347FF">
        <w:rPr>
          <w:rFonts w:cstheme="minorHAnsi"/>
          <w:b/>
          <w:bCs/>
        </w:rPr>
        <w:t xml:space="preserve"> a </w:t>
      </w:r>
      <w:r w:rsidR="00DD34B3">
        <w:rPr>
          <w:rFonts w:cstheme="minorHAnsi"/>
          <w:b/>
          <w:bCs/>
        </w:rPr>
        <w:t>NanoTrans</w:t>
      </w:r>
      <w:r w:rsidRPr="000347FF">
        <w:rPr>
          <w:rFonts w:cstheme="minorHAnsi"/>
          <w:b/>
          <w:bCs/>
        </w:rPr>
        <w:t xml:space="preserve"> project directory</w:t>
      </w:r>
    </w:p>
    <w:p w14:paraId="1F6E62CA" w14:textId="77777777" w:rsidR="000347FF" w:rsidRDefault="000347FF" w:rsidP="000347FF">
      <w:pPr>
        <w:pStyle w:val="ac"/>
        <w:jc w:val="both"/>
        <w:rPr>
          <w:rFonts w:cstheme="minorHAnsi"/>
        </w:rPr>
      </w:pPr>
    </w:p>
    <w:p w14:paraId="6F05728A" w14:textId="401F0792" w:rsidR="000347FF" w:rsidRPr="00E95822" w:rsidRDefault="007C5555" w:rsidP="00E95822">
      <w:pPr>
        <w:pStyle w:val="ac"/>
        <w:jc w:val="both"/>
        <w:rPr>
          <w:rFonts w:cstheme="minorHAnsi"/>
        </w:rPr>
      </w:pPr>
      <w:r>
        <w:rPr>
          <w:rFonts w:cstheme="minorHAnsi"/>
        </w:rPr>
        <w:t xml:space="preserve">Copying the </w:t>
      </w:r>
      <w:r w:rsidRPr="000D48DA">
        <w:rPr>
          <w:rFonts w:ascii="Courier New" w:eastAsia="Times New Roman" w:hAnsi="Courier New" w:cs="Courier New"/>
          <w:sz w:val="20"/>
          <w:szCs w:val="20"/>
        </w:rPr>
        <w:t>Project_Template</w:t>
      </w:r>
      <w:r>
        <w:rPr>
          <w:rFonts w:cstheme="minorHAnsi"/>
        </w:rPr>
        <w:t xml:space="preserve"> directory to create your own </w:t>
      </w:r>
      <w:r w:rsidR="00DD34B3">
        <w:rPr>
          <w:rFonts w:cstheme="minorHAnsi"/>
        </w:rPr>
        <w:t>NanoTrans</w:t>
      </w:r>
      <w:r>
        <w:rPr>
          <w:rFonts w:cstheme="minorHAnsi"/>
        </w:rPr>
        <w:t xml:space="preserve"> project directory.</w:t>
      </w:r>
      <w:r w:rsidR="00E95822">
        <w:rPr>
          <w:rFonts w:cstheme="minorHAnsi"/>
        </w:rPr>
        <w:t xml:space="preserve"> </w:t>
      </w:r>
      <w:r w:rsidR="00C06AAE" w:rsidRPr="00E95822">
        <w:rPr>
          <w:rFonts w:cstheme="minorHAnsi"/>
        </w:rPr>
        <w:t>Here we will</w:t>
      </w:r>
      <w:r w:rsidRPr="00E95822">
        <w:rPr>
          <w:rFonts w:cstheme="minorHAnsi"/>
        </w:rPr>
        <w:t xml:space="preserve"> name it as </w:t>
      </w:r>
      <w:r w:rsidRPr="00E95822">
        <w:rPr>
          <w:rFonts w:ascii="Courier New" w:eastAsia="Times New Roman" w:hAnsi="Courier New" w:cs="Courier New"/>
          <w:sz w:val="20"/>
          <w:szCs w:val="20"/>
        </w:rPr>
        <w:t>Project_Example</w:t>
      </w:r>
      <w:r w:rsidRPr="00E95822">
        <w:rPr>
          <w:rFonts w:cstheme="minorHAnsi"/>
        </w:rPr>
        <w:t xml:space="preserve"> for this testing example. Once created, enter into this directory.</w:t>
      </w:r>
      <w:r w:rsidR="000347FF" w:rsidRPr="00E95822">
        <w:rPr>
          <w:rFonts w:cstheme="minorHAnsi"/>
        </w:rPr>
        <w:t xml:space="preserve"> </w:t>
      </w:r>
    </w:p>
    <w:p w14:paraId="33D415FD" w14:textId="77777777" w:rsidR="000347FF" w:rsidRDefault="000347FF" w:rsidP="000347FF">
      <w:pPr>
        <w:pStyle w:val="ac"/>
        <w:jc w:val="both"/>
        <w:rPr>
          <w:rFonts w:cstheme="minorHAnsi"/>
        </w:rPr>
      </w:pPr>
    </w:p>
    <w:p w14:paraId="48F64E98" w14:textId="3F08132A" w:rsidR="007C5555" w:rsidRPr="000347FF" w:rsidRDefault="000347FF" w:rsidP="000347FF">
      <w:pPr>
        <w:pStyle w:val="ac"/>
        <w:jc w:val="both"/>
        <w:rPr>
          <w:rFonts w:cstheme="minorHAnsi"/>
        </w:rPr>
      </w:pPr>
      <w:r>
        <w:rPr>
          <w:rFonts w:cstheme="minorHAnsi"/>
        </w:rPr>
        <w:t>Run this step by typing:</w:t>
      </w:r>
    </w:p>
    <w:p w14:paraId="2C3200E0" w14:textId="77777777" w:rsidR="007C5555" w:rsidRDefault="007C5555" w:rsidP="007C5555">
      <w:pPr>
        <w:pStyle w:val="ac"/>
        <w:jc w:val="both"/>
        <w:rPr>
          <w:rFonts w:cstheme="minorHAnsi"/>
        </w:rPr>
      </w:pPr>
    </w:p>
    <w:p w14:paraId="2F3C79A7" w14:textId="77777777" w:rsidR="00CB35CC" w:rsidRDefault="007C5555" w:rsidP="007C5555">
      <w:pPr>
        <w:pStyle w:val="ac"/>
        <w:rPr>
          <w:rFonts w:ascii="Courier New" w:eastAsia="Times New Roman" w:hAnsi="Courier New" w:cs="Courier New"/>
          <w:sz w:val="20"/>
          <w:szCs w:val="20"/>
        </w:rPr>
      </w:pPr>
      <w:r>
        <w:rPr>
          <w:rFonts w:ascii="Courier New" w:eastAsia="Times New Roman" w:hAnsi="Courier New" w:cs="Courier New"/>
          <w:sz w:val="20"/>
          <w:szCs w:val="20"/>
        </w:rPr>
        <w:t>cp -r Project_Template Project_Example</w:t>
      </w:r>
      <w:r>
        <w:rPr>
          <w:rFonts w:ascii="Courier New" w:eastAsia="Times New Roman" w:hAnsi="Courier New" w:cs="Courier New"/>
          <w:sz w:val="20"/>
          <w:szCs w:val="20"/>
        </w:rPr>
        <w:br/>
        <w:t>cd Project_Example</w:t>
      </w:r>
    </w:p>
    <w:p w14:paraId="154F8350" w14:textId="77777777" w:rsidR="00CB35CC" w:rsidRDefault="00CB35CC" w:rsidP="007C5555">
      <w:pPr>
        <w:pStyle w:val="ac"/>
        <w:rPr>
          <w:rFonts w:ascii="Courier New" w:eastAsia="Times New Roman" w:hAnsi="Courier New" w:cs="Courier New"/>
          <w:sz w:val="20"/>
          <w:szCs w:val="20"/>
        </w:rPr>
      </w:pPr>
    </w:p>
    <w:p w14:paraId="588598D9" w14:textId="77777777" w:rsidR="00731BAC" w:rsidRDefault="00731BAC" w:rsidP="007C5555">
      <w:pPr>
        <w:pStyle w:val="ac"/>
        <w:rPr>
          <w:rFonts w:eastAsia="Times New Roman" w:cstheme="minorHAnsi"/>
          <w:b/>
          <w:bCs/>
          <w:color w:val="4472C4" w:themeColor="accent1"/>
          <w:sz w:val="28"/>
          <w:szCs w:val="28"/>
        </w:rPr>
      </w:pPr>
    </w:p>
    <w:p w14:paraId="4B2F7BD8" w14:textId="6C651451" w:rsidR="00C06AAE" w:rsidRPr="007248DD" w:rsidRDefault="007C5555" w:rsidP="007C5555">
      <w:pPr>
        <w:pStyle w:val="ac"/>
        <w:numPr>
          <w:ilvl w:val="0"/>
          <w:numId w:val="8"/>
        </w:numPr>
        <w:jc w:val="both"/>
        <w:rPr>
          <w:rFonts w:cstheme="minorHAnsi"/>
          <w:b/>
          <w:bCs/>
        </w:rPr>
      </w:pPr>
      <w:r w:rsidRPr="007248DD">
        <w:rPr>
          <w:rFonts w:cstheme="minorHAnsi"/>
          <w:b/>
          <w:bCs/>
        </w:rPr>
        <w:t xml:space="preserve">Setting up the reference genome. </w:t>
      </w:r>
    </w:p>
    <w:p w14:paraId="0C347024" w14:textId="77777777" w:rsidR="00C06AAE" w:rsidRDefault="00C06AAE" w:rsidP="00C06AAE">
      <w:pPr>
        <w:pStyle w:val="ac"/>
        <w:jc w:val="both"/>
        <w:rPr>
          <w:rFonts w:cstheme="minorHAnsi"/>
        </w:rPr>
      </w:pPr>
    </w:p>
    <w:p w14:paraId="5B8F66E4" w14:textId="7AFC5125" w:rsidR="000347FF" w:rsidRDefault="007C5555" w:rsidP="000347FF">
      <w:pPr>
        <w:pStyle w:val="ac"/>
        <w:jc w:val="both"/>
        <w:rPr>
          <w:rFonts w:eastAsia="Times New Roman" w:cstheme="minorHAnsi"/>
          <w:szCs w:val="20"/>
        </w:rPr>
      </w:pPr>
      <w:r>
        <w:rPr>
          <w:rFonts w:cstheme="minorHAnsi"/>
        </w:rPr>
        <w:t>For th</w:t>
      </w:r>
      <w:r w:rsidR="00C224A2">
        <w:rPr>
          <w:rFonts w:cstheme="minorHAnsi"/>
        </w:rPr>
        <w:t>e testing</w:t>
      </w:r>
      <w:r>
        <w:rPr>
          <w:rFonts w:cstheme="minorHAnsi"/>
        </w:rPr>
        <w:t xml:space="preserve"> example, we are going to use the </w:t>
      </w:r>
      <w:r w:rsidR="00CC2C01" w:rsidRPr="00CC2C01">
        <w:rPr>
          <w:rFonts w:cstheme="minorHAnsi"/>
          <w:i/>
          <w:iCs/>
        </w:rPr>
        <w:t>Arabidopsis</w:t>
      </w:r>
      <w:r w:rsidR="00E95822">
        <w:rPr>
          <w:rFonts w:cstheme="minorHAnsi"/>
        </w:rPr>
        <w:t xml:space="preserve"> </w:t>
      </w:r>
      <w:r>
        <w:rPr>
          <w:rFonts w:cstheme="minorHAnsi"/>
        </w:rPr>
        <w:t xml:space="preserve">reference genome </w:t>
      </w:r>
      <w:r w:rsidR="00C06AAE">
        <w:rPr>
          <w:rFonts w:cstheme="minorHAnsi"/>
        </w:rPr>
        <w:t xml:space="preserve">(version: </w:t>
      </w:r>
      <w:r w:rsidR="00CC2C01">
        <w:rPr>
          <w:rFonts w:cstheme="minorHAnsi"/>
        </w:rPr>
        <w:t>TAIR10</w:t>
      </w:r>
      <w:r w:rsidR="00C06AAE">
        <w:rPr>
          <w:rFonts w:cstheme="minorHAnsi"/>
        </w:rPr>
        <w:t>)</w:t>
      </w:r>
      <w:r w:rsidR="00241F3F">
        <w:rPr>
          <w:rFonts w:cstheme="minorHAnsi"/>
        </w:rPr>
        <w:t xml:space="preserve">. </w:t>
      </w:r>
      <w:r w:rsidR="00802652">
        <w:rPr>
          <w:rFonts w:eastAsia="Times New Roman" w:cstheme="minorHAnsi"/>
          <w:szCs w:val="20"/>
        </w:rPr>
        <w:t>At this step</w:t>
      </w:r>
      <w:r w:rsidR="00802652" w:rsidRPr="00241F3F">
        <w:rPr>
          <w:rFonts w:eastAsia="Times New Roman" w:cstheme="minorHAnsi"/>
          <w:szCs w:val="20"/>
        </w:rPr>
        <w:t xml:space="preserve">, </w:t>
      </w:r>
      <w:r w:rsidR="00802652">
        <w:rPr>
          <w:rFonts w:eastAsia="Times New Roman" w:cstheme="minorHAnsi"/>
          <w:szCs w:val="20"/>
        </w:rPr>
        <w:t xml:space="preserve">the </w:t>
      </w:r>
      <w:r w:rsidR="00CC2C01" w:rsidRPr="00CC2C01">
        <w:rPr>
          <w:rFonts w:eastAsia="Times New Roman" w:cstheme="minorHAnsi"/>
          <w:i/>
          <w:iCs/>
          <w:szCs w:val="20"/>
        </w:rPr>
        <w:t>Arabidopsis</w:t>
      </w:r>
      <w:r w:rsidR="00802652">
        <w:rPr>
          <w:rFonts w:eastAsia="Times New Roman" w:cstheme="minorHAnsi"/>
          <w:szCs w:val="20"/>
        </w:rPr>
        <w:t xml:space="preserve"> reference genome</w:t>
      </w:r>
      <w:r w:rsidR="00E95822">
        <w:rPr>
          <w:rFonts w:eastAsia="Times New Roman" w:cstheme="minorHAnsi"/>
          <w:szCs w:val="20"/>
        </w:rPr>
        <w:t xml:space="preserve"> assembly and annotation</w:t>
      </w:r>
      <w:r w:rsidR="00802652">
        <w:rPr>
          <w:rFonts w:eastAsia="Times New Roman" w:cstheme="minorHAnsi"/>
          <w:szCs w:val="20"/>
        </w:rPr>
        <w:t xml:space="preserve"> will be automatically downloaded from </w:t>
      </w:r>
      <w:r w:rsidR="00E95822">
        <w:rPr>
          <w:rFonts w:eastAsia="Times New Roman" w:cstheme="minorHAnsi"/>
          <w:szCs w:val="20"/>
        </w:rPr>
        <w:t>Ensembl</w:t>
      </w:r>
      <w:r w:rsidR="00802652" w:rsidRPr="008419F7">
        <w:rPr>
          <w:rFonts w:eastAsia="Times New Roman" w:cstheme="minorHAnsi"/>
          <w:szCs w:val="20"/>
        </w:rPr>
        <w:t xml:space="preserve"> (</w:t>
      </w:r>
      <w:hyperlink r:id="rId21" w:history="1">
        <w:r w:rsidR="000347FF" w:rsidRPr="00A76932">
          <w:rPr>
            <w:rStyle w:val="a3"/>
            <w:rFonts w:eastAsia="Times New Roman" w:cstheme="minorHAnsi"/>
            <w:szCs w:val="20"/>
          </w:rPr>
          <w:t>https://www.</w:t>
        </w:r>
        <w:r w:rsidR="00E95822" w:rsidRPr="00A76932">
          <w:rPr>
            <w:rStyle w:val="a3"/>
            <w:rFonts w:eastAsia="Times New Roman" w:cstheme="minorHAnsi"/>
            <w:szCs w:val="20"/>
          </w:rPr>
          <w:t>ensembl</w:t>
        </w:r>
        <w:r w:rsidR="000347FF" w:rsidRPr="00A76932">
          <w:rPr>
            <w:rStyle w:val="a3"/>
            <w:rFonts w:eastAsia="Times New Roman" w:cstheme="minorHAnsi"/>
            <w:szCs w:val="20"/>
          </w:rPr>
          <w:t>.org</w:t>
        </w:r>
      </w:hyperlink>
      <w:r w:rsidR="00802652">
        <w:rPr>
          <w:rFonts w:eastAsia="Times New Roman" w:cstheme="minorHAnsi"/>
          <w:szCs w:val="20"/>
        </w:rPr>
        <w:t xml:space="preserve">) and be properly set up. </w:t>
      </w:r>
    </w:p>
    <w:p w14:paraId="7AC5DE45" w14:textId="77777777" w:rsidR="00E95822" w:rsidRPr="003E543F" w:rsidRDefault="00E95822" w:rsidP="000347FF">
      <w:pPr>
        <w:pStyle w:val="ac"/>
        <w:jc w:val="both"/>
        <w:rPr>
          <w:rFonts w:eastAsia="Times New Roman" w:cstheme="minorHAnsi"/>
          <w:szCs w:val="20"/>
        </w:rPr>
      </w:pPr>
    </w:p>
    <w:p w14:paraId="69966DCD" w14:textId="276B1990" w:rsidR="000347FF" w:rsidRDefault="000347FF" w:rsidP="00C224A2">
      <w:pPr>
        <w:pStyle w:val="ac"/>
        <w:jc w:val="both"/>
        <w:rPr>
          <w:rFonts w:eastAsia="Times New Roman" w:cstheme="minorHAnsi"/>
          <w:szCs w:val="20"/>
        </w:rPr>
      </w:pPr>
    </w:p>
    <w:p w14:paraId="053319D9" w14:textId="66F46C99" w:rsidR="00C224A2" w:rsidRDefault="00C224A2" w:rsidP="00C224A2">
      <w:pPr>
        <w:pStyle w:val="ac"/>
        <w:jc w:val="both"/>
        <w:rPr>
          <w:rFonts w:cstheme="minorHAnsi"/>
        </w:rPr>
      </w:pPr>
      <w:r w:rsidRPr="00C224A2">
        <w:rPr>
          <w:rFonts w:cstheme="minorHAnsi"/>
        </w:rPr>
        <w:lastRenderedPageBreak/>
        <w:t>Run this step by typing:</w:t>
      </w:r>
    </w:p>
    <w:p w14:paraId="49F7213E" w14:textId="77777777" w:rsidR="000347FF" w:rsidRPr="00C224A2" w:rsidRDefault="000347FF" w:rsidP="00C224A2">
      <w:pPr>
        <w:pStyle w:val="ac"/>
        <w:jc w:val="both"/>
        <w:rPr>
          <w:rFonts w:eastAsia="Times New Roman" w:cstheme="minorHAnsi"/>
          <w:szCs w:val="20"/>
        </w:rPr>
      </w:pPr>
    </w:p>
    <w:p w14:paraId="14735F4B" w14:textId="77777777" w:rsidR="00C224A2" w:rsidRDefault="00C224A2" w:rsidP="00C224A2">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cd 00.Reference_Genome</w:t>
      </w:r>
    </w:p>
    <w:p w14:paraId="291B8256" w14:textId="65E46551" w:rsidR="00C224A2" w:rsidRDefault="00C224A2" w:rsidP="00C224A2">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bash </w:t>
      </w:r>
      <w:r w:rsidR="00E95822" w:rsidRPr="00E95822">
        <w:rPr>
          <w:rFonts w:ascii="Courier New" w:eastAsia="Times New Roman" w:hAnsi="Courier New" w:cs="Courier New"/>
          <w:sz w:val="20"/>
          <w:szCs w:val="20"/>
        </w:rPr>
        <w:t>NanoTrans.00.Reference_Genome_Preprocessing.sh</w:t>
      </w:r>
    </w:p>
    <w:p w14:paraId="7B134A1C" w14:textId="1F63D8AA" w:rsidR="00C224A2" w:rsidRDefault="00C224A2" w:rsidP="00C224A2">
      <w:pPr>
        <w:pStyle w:val="ac"/>
        <w:jc w:val="both"/>
        <w:rPr>
          <w:rFonts w:eastAsia="Times New Roman" w:cstheme="minorHAnsi"/>
          <w:szCs w:val="20"/>
        </w:rPr>
      </w:pPr>
    </w:p>
    <w:p w14:paraId="33744E07" w14:textId="432F0A4F" w:rsidR="007E1795" w:rsidRDefault="00E95822" w:rsidP="000347FF">
      <w:pPr>
        <w:pStyle w:val="ac"/>
        <w:jc w:val="both"/>
        <w:rPr>
          <w:rFonts w:eastAsia="Times New Roman" w:cstheme="minorHAnsi"/>
          <w:szCs w:val="20"/>
        </w:rPr>
      </w:pPr>
      <w:r>
        <w:t>NanoTrans supports all organisms with reference genome and annotation retrievable via Ensembl or its sister sites (e.g., Ensembl Fungi, Ensembl Plants, Ensembl Protists, and Ensembl Metazoa)</w:t>
      </w:r>
      <w:r>
        <w:rPr>
          <w:rFonts w:ascii="宋体" w:eastAsia="宋体" w:hAnsi="宋体" w:cs="宋体"/>
        </w:rPr>
        <w:t>.</w:t>
      </w:r>
      <w:r>
        <w:t xml:space="preserve"> </w:t>
      </w:r>
      <w:r w:rsidR="00AA289F" w:rsidRPr="00465134">
        <w:rPr>
          <w:rFonts w:eastAsia="Times New Roman" w:cstheme="minorHAnsi"/>
          <w:szCs w:val="20"/>
        </w:rPr>
        <w:t>This</w:t>
      </w:r>
      <w:r w:rsidR="00AA289F">
        <w:rPr>
          <w:rFonts w:eastAsia="Times New Roman" w:cstheme="minorHAnsi"/>
          <w:szCs w:val="20"/>
        </w:rPr>
        <w:t xml:space="preserve"> provided</w:t>
      </w:r>
      <w:r w:rsidR="00AA289F" w:rsidRPr="00465134">
        <w:rPr>
          <w:rFonts w:eastAsia="Times New Roman" w:cstheme="minorHAnsi"/>
          <w:szCs w:val="20"/>
        </w:rPr>
        <w:t xml:space="preserve"> bash script is </w:t>
      </w:r>
      <w:r w:rsidR="00AA289F">
        <w:rPr>
          <w:rFonts w:eastAsia="Times New Roman" w:cstheme="minorHAnsi"/>
          <w:szCs w:val="20"/>
        </w:rPr>
        <w:t xml:space="preserve">a </w:t>
      </w:r>
      <w:r w:rsidR="00AA289F" w:rsidRPr="00465134">
        <w:rPr>
          <w:rFonts w:eastAsia="Times New Roman" w:cstheme="minorHAnsi"/>
          <w:szCs w:val="20"/>
        </w:rPr>
        <w:t xml:space="preserve">general template of downloading and setting up the reference genome for any given organisms. </w:t>
      </w:r>
      <w:r w:rsidR="00C224A2" w:rsidRPr="00465134">
        <w:rPr>
          <w:rFonts w:eastAsia="Times New Roman" w:cstheme="minorHAnsi"/>
          <w:szCs w:val="20"/>
        </w:rPr>
        <w:t>You can adapt it for your own project</w:t>
      </w:r>
      <w:r>
        <w:rPr>
          <w:rFonts w:eastAsia="Times New Roman" w:cstheme="minorHAnsi"/>
          <w:szCs w:val="20"/>
        </w:rPr>
        <w:t xml:space="preserve"> </w:t>
      </w:r>
      <w:r w:rsidR="00AA289F">
        <w:rPr>
          <w:rFonts w:eastAsia="Times New Roman" w:cstheme="minorHAnsi"/>
          <w:szCs w:val="20"/>
        </w:rPr>
        <w:t>by specifying the assembly and annotation downloading URLs of the organisms that want</w:t>
      </w:r>
      <w:r w:rsidR="00C224A2" w:rsidRPr="00465134">
        <w:rPr>
          <w:rFonts w:eastAsia="Times New Roman" w:cstheme="minorHAnsi"/>
          <w:szCs w:val="20"/>
        </w:rPr>
        <w:t>.</w:t>
      </w:r>
      <w:r w:rsidR="000347FF">
        <w:rPr>
          <w:rFonts w:eastAsia="Times New Roman" w:cstheme="minorHAnsi"/>
          <w:szCs w:val="20"/>
        </w:rPr>
        <w:t xml:space="preserve"> </w:t>
      </w:r>
    </w:p>
    <w:p w14:paraId="72816C4F" w14:textId="77777777" w:rsidR="007E1795" w:rsidRDefault="007E1795" w:rsidP="000347FF">
      <w:pPr>
        <w:pStyle w:val="ac"/>
        <w:jc w:val="both"/>
        <w:rPr>
          <w:rFonts w:eastAsia="Times New Roman" w:cstheme="minorHAnsi"/>
          <w:szCs w:val="20"/>
        </w:rPr>
      </w:pPr>
    </w:p>
    <w:p w14:paraId="0FBF0464" w14:textId="2FFF13C8" w:rsidR="00C224A2" w:rsidRPr="000347FF" w:rsidRDefault="00CC2C01" w:rsidP="000347FF">
      <w:pPr>
        <w:pStyle w:val="ac"/>
        <w:jc w:val="both"/>
        <w:rPr>
          <w:rFonts w:ascii="Courier New" w:eastAsia="Times New Roman" w:hAnsi="Courier New" w:cs="Courier New"/>
          <w:sz w:val="20"/>
          <w:szCs w:val="20"/>
        </w:rPr>
      </w:pPr>
      <w:r>
        <w:rPr>
          <w:rFonts w:eastAsia="Times New Roman" w:cstheme="minorHAnsi"/>
          <w:szCs w:val="20"/>
        </w:rPr>
        <w:t>I</w:t>
      </w:r>
      <w:r w:rsidR="000347FF">
        <w:rPr>
          <w:rFonts w:eastAsia="Times New Roman" w:cstheme="minorHAnsi"/>
          <w:szCs w:val="20"/>
        </w:rPr>
        <w:t>n</w:t>
      </w:r>
      <w:r w:rsidR="000347FF" w:rsidRPr="00465134">
        <w:rPr>
          <w:rFonts w:eastAsia="Times New Roman" w:cstheme="minorHAnsi"/>
          <w:szCs w:val="20"/>
        </w:rPr>
        <w:t xml:space="preserve"> </w:t>
      </w:r>
      <w:r w:rsidR="00E95822">
        <w:rPr>
          <w:rFonts w:eastAsia="Times New Roman" w:cstheme="minorHAnsi"/>
          <w:szCs w:val="20"/>
        </w:rPr>
        <w:t>NanoTrans</w:t>
      </w:r>
      <w:r w:rsidR="000347FF" w:rsidRPr="00465134">
        <w:rPr>
          <w:rFonts w:eastAsia="Times New Roman" w:cstheme="minorHAnsi"/>
          <w:szCs w:val="20"/>
        </w:rPr>
        <w:t xml:space="preserve">, there is a dedicated section for customized parameter setting at the beginning of each </w:t>
      </w:r>
      <w:r w:rsidR="000347FF">
        <w:rPr>
          <w:rFonts w:eastAsia="Times New Roman" w:cstheme="minorHAnsi"/>
          <w:szCs w:val="20"/>
        </w:rPr>
        <w:t>module</w:t>
      </w:r>
      <w:r w:rsidR="000347FF" w:rsidRPr="00465134">
        <w:rPr>
          <w:rFonts w:eastAsia="Times New Roman" w:cstheme="minorHAnsi"/>
          <w:szCs w:val="20"/>
        </w:rPr>
        <w:t xml:space="preserve">-specific bash script. </w:t>
      </w:r>
      <w:r w:rsidR="00AA289F">
        <w:rPr>
          <w:rFonts w:eastAsia="Times New Roman" w:cstheme="minorHAnsi"/>
          <w:szCs w:val="20"/>
        </w:rPr>
        <w:t>In general, y</w:t>
      </w:r>
      <w:r w:rsidR="000347FF" w:rsidRPr="00465134">
        <w:rPr>
          <w:rFonts w:eastAsia="Times New Roman" w:cstheme="minorHAnsi"/>
          <w:szCs w:val="20"/>
        </w:rPr>
        <w:t xml:space="preserve">ou only need to modify this part to adapt the script for your own project. </w:t>
      </w:r>
      <w:r>
        <w:rPr>
          <w:rFonts w:eastAsia="Times New Roman" w:cstheme="minorHAnsi"/>
          <w:szCs w:val="20"/>
        </w:rPr>
        <w:t xml:space="preserve">For example, Figure 3 shows how you can adapt the provided </w:t>
      </w:r>
      <w:r w:rsidRPr="00CC2C01">
        <w:rPr>
          <w:rFonts w:ascii="Courier New" w:eastAsia="Times New Roman" w:hAnsi="Courier New" w:cs="Courier New"/>
          <w:sz w:val="20"/>
          <w:szCs w:val="20"/>
        </w:rPr>
        <w:t>NanoTrans.00.Reference_Genome_Preprocessing.sh</w:t>
      </w:r>
      <w:r>
        <w:rPr>
          <w:rFonts w:eastAsia="Times New Roman" w:cstheme="minorHAnsi"/>
          <w:szCs w:val="20"/>
        </w:rPr>
        <w:t xml:space="preserve"> script template for human-based analysis.</w:t>
      </w:r>
    </w:p>
    <w:p w14:paraId="71756CBC" w14:textId="77777777" w:rsidR="00C224A2" w:rsidRDefault="00C224A2" w:rsidP="00C224A2">
      <w:pPr>
        <w:pStyle w:val="ac"/>
        <w:jc w:val="both"/>
        <w:rPr>
          <w:rFonts w:eastAsia="Times New Roman" w:cstheme="minorHAnsi"/>
          <w:szCs w:val="20"/>
        </w:rPr>
      </w:pPr>
    </w:p>
    <w:p w14:paraId="76D023FA" w14:textId="127041A7" w:rsidR="00485810" w:rsidRDefault="00AA289F" w:rsidP="00C224A2">
      <w:pPr>
        <w:pStyle w:val="ac"/>
        <w:jc w:val="both"/>
        <w:rPr>
          <w:rFonts w:eastAsia="Times New Roman" w:cstheme="minorHAnsi"/>
          <w:szCs w:val="20"/>
        </w:rPr>
      </w:pPr>
      <w:r w:rsidRPr="00AA289F">
        <w:rPr>
          <w:rFonts w:eastAsia="Times New Roman" w:cstheme="minorHAnsi"/>
          <w:noProof/>
          <w:szCs w:val="20"/>
        </w:rPr>
        <w:drawing>
          <wp:inline distT="0" distB="0" distL="0" distR="0" wp14:anchorId="77934DC6" wp14:editId="288B97AC">
            <wp:extent cx="6184900" cy="798830"/>
            <wp:effectExtent l="0" t="0" r="0" b="1270"/>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22"/>
                    <a:stretch>
                      <a:fillRect/>
                    </a:stretch>
                  </pic:blipFill>
                  <pic:spPr>
                    <a:xfrm>
                      <a:off x="0" y="0"/>
                      <a:ext cx="6184900" cy="798830"/>
                    </a:xfrm>
                    <a:prstGeom prst="rect">
                      <a:avLst/>
                    </a:prstGeom>
                  </pic:spPr>
                </pic:pic>
              </a:graphicData>
            </a:graphic>
          </wp:inline>
        </w:drawing>
      </w:r>
    </w:p>
    <w:p w14:paraId="0BB0FE19" w14:textId="61238B7E" w:rsidR="00485810" w:rsidRPr="007E1795" w:rsidRDefault="00372515" w:rsidP="00C224A2">
      <w:pPr>
        <w:pStyle w:val="ac"/>
        <w:jc w:val="both"/>
        <w:rPr>
          <w:rFonts w:eastAsia="Times New Roman" w:cstheme="minorHAnsi"/>
          <w:i/>
          <w:iCs/>
          <w:sz w:val="20"/>
          <w:szCs w:val="20"/>
        </w:rPr>
      </w:pPr>
      <w:r w:rsidRPr="007E1795">
        <w:rPr>
          <w:rFonts w:eastAsia="Times New Roman" w:cstheme="minorHAnsi"/>
          <w:i/>
          <w:iCs/>
          <w:sz w:val="20"/>
          <w:szCs w:val="20"/>
        </w:rPr>
        <w:t xml:space="preserve">Figure </w:t>
      </w:r>
      <w:r w:rsidR="00AA289F">
        <w:rPr>
          <w:rFonts w:eastAsia="Times New Roman" w:cstheme="minorHAnsi"/>
          <w:i/>
          <w:iCs/>
          <w:sz w:val="20"/>
          <w:szCs w:val="20"/>
        </w:rPr>
        <w:t>3</w:t>
      </w:r>
      <w:r w:rsidRPr="007E1795">
        <w:rPr>
          <w:rFonts w:eastAsia="Times New Roman" w:cstheme="minorHAnsi"/>
          <w:i/>
          <w:iCs/>
          <w:sz w:val="20"/>
          <w:szCs w:val="20"/>
        </w:rPr>
        <w:t xml:space="preserve">. </w:t>
      </w:r>
      <w:r w:rsidR="00485810" w:rsidRPr="007E1795">
        <w:rPr>
          <w:rFonts w:eastAsia="Times New Roman" w:cstheme="minorHAnsi"/>
          <w:i/>
          <w:iCs/>
          <w:sz w:val="20"/>
          <w:szCs w:val="20"/>
        </w:rPr>
        <w:t>A</w:t>
      </w:r>
      <w:r w:rsidRPr="007E1795">
        <w:rPr>
          <w:rFonts w:eastAsia="Times New Roman" w:cstheme="minorHAnsi"/>
          <w:i/>
          <w:iCs/>
          <w:sz w:val="20"/>
          <w:szCs w:val="20"/>
        </w:rPr>
        <w:t>n</w:t>
      </w:r>
      <w:r w:rsidR="00485810" w:rsidRPr="007E1795">
        <w:rPr>
          <w:rFonts w:eastAsia="Times New Roman" w:cstheme="minorHAnsi"/>
          <w:i/>
          <w:iCs/>
          <w:sz w:val="20"/>
          <w:szCs w:val="20"/>
        </w:rPr>
        <w:t xml:space="preserve"> example of </w:t>
      </w:r>
      <w:r w:rsidR="00E95822">
        <w:rPr>
          <w:rFonts w:eastAsia="Times New Roman" w:cstheme="minorHAnsi"/>
          <w:i/>
          <w:iCs/>
          <w:sz w:val="20"/>
          <w:szCs w:val="20"/>
        </w:rPr>
        <w:t>NanoTrans’</w:t>
      </w:r>
      <w:r w:rsidR="00485810" w:rsidRPr="007E1795">
        <w:rPr>
          <w:rFonts w:eastAsia="Times New Roman" w:cstheme="minorHAnsi"/>
          <w:i/>
          <w:iCs/>
          <w:sz w:val="20"/>
          <w:szCs w:val="20"/>
        </w:rPr>
        <w:t xml:space="preserve"> </w:t>
      </w:r>
      <w:r w:rsidR="007E1795">
        <w:rPr>
          <w:rFonts w:eastAsia="Times New Roman" w:cstheme="minorHAnsi"/>
          <w:i/>
          <w:iCs/>
          <w:sz w:val="20"/>
          <w:szCs w:val="20"/>
        </w:rPr>
        <w:t>customizable</w:t>
      </w:r>
      <w:r w:rsidR="00485810" w:rsidRPr="007E1795">
        <w:rPr>
          <w:rFonts w:eastAsia="Times New Roman" w:cstheme="minorHAnsi"/>
          <w:i/>
          <w:iCs/>
          <w:sz w:val="20"/>
          <w:szCs w:val="20"/>
        </w:rPr>
        <w:t xml:space="preserve"> parameter setting section in the </w:t>
      </w:r>
      <w:r w:rsidRPr="007E1795">
        <w:rPr>
          <w:rFonts w:eastAsia="Times New Roman" w:cstheme="minorHAnsi"/>
          <w:i/>
          <w:iCs/>
          <w:sz w:val="20"/>
          <w:szCs w:val="20"/>
        </w:rPr>
        <w:t>module</w:t>
      </w:r>
      <w:r w:rsidR="00485810" w:rsidRPr="007E1795">
        <w:rPr>
          <w:rFonts w:eastAsia="Times New Roman" w:cstheme="minorHAnsi"/>
          <w:i/>
          <w:iCs/>
          <w:sz w:val="20"/>
          <w:szCs w:val="20"/>
        </w:rPr>
        <w:t xml:space="preserve">-specific </w:t>
      </w:r>
      <w:r w:rsidRPr="007E1795">
        <w:rPr>
          <w:rFonts w:eastAsia="Times New Roman" w:cstheme="minorHAnsi"/>
          <w:i/>
          <w:iCs/>
          <w:sz w:val="20"/>
          <w:szCs w:val="20"/>
        </w:rPr>
        <w:t>bash script</w:t>
      </w:r>
      <w:r w:rsidR="00485810" w:rsidRPr="007E1795">
        <w:rPr>
          <w:rFonts w:eastAsia="Times New Roman" w:cstheme="minorHAnsi"/>
          <w:i/>
          <w:iCs/>
          <w:sz w:val="20"/>
          <w:szCs w:val="20"/>
        </w:rPr>
        <w:t>.</w:t>
      </w:r>
      <w:r w:rsidRPr="007E1795">
        <w:rPr>
          <w:rFonts w:eastAsia="Times New Roman" w:cstheme="minorHAnsi"/>
          <w:i/>
          <w:iCs/>
          <w:sz w:val="20"/>
          <w:szCs w:val="20"/>
        </w:rPr>
        <w:t xml:space="preserve"> </w:t>
      </w:r>
      <w:r w:rsidR="007E1795">
        <w:rPr>
          <w:rFonts w:eastAsia="Times New Roman" w:cstheme="minorHAnsi"/>
          <w:i/>
          <w:iCs/>
          <w:sz w:val="20"/>
          <w:szCs w:val="20"/>
        </w:rPr>
        <w:t xml:space="preserve">All such module-specific bash script has such a section for users to specify input files and customizable parameters. </w:t>
      </w:r>
    </w:p>
    <w:p w14:paraId="1CAF3ADC" w14:textId="12FD0A29" w:rsidR="00912DE1" w:rsidRPr="00AA289F" w:rsidRDefault="00AB366B" w:rsidP="00AA289F">
      <w:pPr>
        <w:jc w:val="both"/>
        <w:rPr>
          <w:rFonts w:eastAsia="Times New Roman" w:cstheme="minorHAnsi"/>
          <w:color w:val="FF0000"/>
          <w:szCs w:val="20"/>
        </w:rPr>
      </w:pPr>
      <w:r w:rsidRPr="00AA289F">
        <w:rPr>
          <w:rFonts w:eastAsia="Times New Roman" w:cstheme="minorHAnsi"/>
          <w:color w:val="FF0000"/>
          <w:szCs w:val="20"/>
        </w:rPr>
        <w:t xml:space="preserve"> </w:t>
      </w:r>
    </w:p>
    <w:p w14:paraId="2A2ADA39" w14:textId="4902835D" w:rsidR="005B0015" w:rsidRDefault="005B0015" w:rsidP="007248DD">
      <w:pPr>
        <w:pStyle w:val="ac"/>
        <w:jc w:val="both"/>
        <w:rPr>
          <w:rFonts w:eastAsia="Times New Roman" w:cstheme="minorHAnsi"/>
          <w:szCs w:val="20"/>
        </w:rPr>
      </w:pPr>
    </w:p>
    <w:p w14:paraId="00766BA5" w14:textId="7191968C" w:rsidR="005B0015" w:rsidRPr="005B0015" w:rsidRDefault="005B0015" w:rsidP="007248DD">
      <w:pPr>
        <w:pStyle w:val="ac"/>
        <w:jc w:val="both"/>
        <w:rPr>
          <w:rFonts w:eastAsia="Times New Roman" w:cstheme="minorHAnsi"/>
          <w:b/>
          <w:bCs/>
          <w:szCs w:val="20"/>
        </w:rPr>
      </w:pPr>
      <w:r w:rsidRPr="005B0015">
        <w:rPr>
          <w:rFonts w:eastAsia="Times New Roman" w:cstheme="minorHAnsi"/>
          <w:b/>
          <w:bCs/>
          <w:szCs w:val="20"/>
        </w:rPr>
        <w:t xml:space="preserve">Major </w:t>
      </w:r>
      <w:r w:rsidR="00E86499">
        <w:rPr>
          <w:rFonts w:eastAsia="Times New Roman" w:cstheme="minorHAnsi"/>
          <w:b/>
          <w:bCs/>
          <w:szCs w:val="20"/>
        </w:rPr>
        <w:t>o</w:t>
      </w:r>
      <w:r w:rsidRPr="005B0015">
        <w:rPr>
          <w:rFonts w:eastAsia="Times New Roman" w:cstheme="minorHAnsi"/>
          <w:b/>
          <w:bCs/>
          <w:szCs w:val="20"/>
        </w:rPr>
        <w:t>utputs when running this step for the testing example:</w:t>
      </w:r>
    </w:p>
    <w:p w14:paraId="6640E6BE" w14:textId="3FD39430" w:rsidR="005E3810" w:rsidRDefault="005B0015" w:rsidP="007248DD">
      <w:pPr>
        <w:pStyle w:val="ac"/>
        <w:jc w:val="both"/>
        <w:rPr>
          <w:rFonts w:ascii="Courier New" w:eastAsia="Times New Roman" w:hAnsi="Courier New" w:cs="Courier New"/>
          <w:sz w:val="20"/>
          <w:szCs w:val="20"/>
        </w:rPr>
      </w:pPr>
      <w:r w:rsidRPr="005B0015">
        <w:rPr>
          <w:rFonts w:ascii="Courier New" w:eastAsia="Times New Roman" w:hAnsi="Courier New" w:cs="Courier New"/>
          <w:sz w:val="20"/>
          <w:szCs w:val="20"/>
        </w:rPr>
        <w:t>ref.genome.f</w:t>
      </w:r>
      <w:r w:rsidR="00AA289F">
        <w:rPr>
          <w:rFonts w:ascii="Courier New" w:eastAsia="Times New Roman" w:hAnsi="Courier New" w:cs="Courier New"/>
          <w:sz w:val="20"/>
          <w:szCs w:val="20"/>
        </w:rPr>
        <w:t>a</w:t>
      </w:r>
      <w:r>
        <w:rPr>
          <w:rFonts w:ascii="Courier New" w:eastAsia="Times New Roman" w:hAnsi="Courier New" w:cs="Courier New"/>
          <w:sz w:val="20"/>
          <w:szCs w:val="20"/>
        </w:rPr>
        <w:t xml:space="preserve"> </w:t>
      </w:r>
    </w:p>
    <w:p w14:paraId="4D0FE7FF" w14:textId="5C381E41" w:rsidR="005B0015" w:rsidRPr="005B0015" w:rsidRDefault="005B0015" w:rsidP="007248DD">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 </w:t>
      </w:r>
      <w:r w:rsidR="008614BB">
        <w:rPr>
          <w:rFonts w:ascii="Courier New" w:eastAsia="Times New Roman" w:hAnsi="Courier New" w:cs="Courier New"/>
          <w:sz w:val="20"/>
          <w:szCs w:val="20"/>
        </w:rPr>
        <w:t>T</w:t>
      </w:r>
      <w:r>
        <w:rPr>
          <w:rFonts w:ascii="Courier New" w:eastAsia="Times New Roman" w:hAnsi="Courier New" w:cs="Courier New"/>
          <w:sz w:val="20"/>
          <w:szCs w:val="20"/>
        </w:rPr>
        <w:t xml:space="preserve">he </w:t>
      </w:r>
      <w:r w:rsidR="00AA289F">
        <w:rPr>
          <w:rFonts w:ascii="Courier New" w:eastAsia="Times New Roman" w:hAnsi="Courier New" w:cs="Courier New"/>
          <w:sz w:val="20"/>
          <w:szCs w:val="20"/>
        </w:rPr>
        <w:t>preprocessed reference genome file in</w:t>
      </w:r>
      <w:r w:rsidR="008614BB">
        <w:rPr>
          <w:rFonts w:ascii="Courier New" w:eastAsia="Times New Roman" w:hAnsi="Courier New" w:cs="Courier New"/>
          <w:sz w:val="20"/>
          <w:szCs w:val="20"/>
        </w:rPr>
        <w:t xml:space="preserve"> FASTA format.</w:t>
      </w:r>
    </w:p>
    <w:p w14:paraId="68F6E641" w14:textId="77777777" w:rsidR="005E3810" w:rsidRDefault="005E3810" w:rsidP="007248DD">
      <w:pPr>
        <w:pStyle w:val="ac"/>
        <w:jc w:val="both"/>
        <w:rPr>
          <w:rFonts w:ascii="Courier New" w:eastAsia="Times New Roman" w:hAnsi="Courier New" w:cs="Courier New"/>
          <w:sz w:val="20"/>
          <w:szCs w:val="20"/>
        </w:rPr>
      </w:pPr>
    </w:p>
    <w:p w14:paraId="1DC0C720" w14:textId="743E95AD" w:rsidR="005E3810" w:rsidRDefault="00AA289F" w:rsidP="007248DD">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ref.genome.gtf</w:t>
      </w:r>
    </w:p>
    <w:p w14:paraId="1C2D2749" w14:textId="0E4CB780" w:rsidR="005B0015" w:rsidRDefault="005B0015" w:rsidP="008A496F">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 </w:t>
      </w:r>
      <w:r w:rsidR="008614BB">
        <w:rPr>
          <w:rFonts w:ascii="Courier New" w:eastAsia="Times New Roman" w:hAnsi="Courier New" w:cs="Courier New"/>
          <w:sz w:val="20"/>
          <w:szCs w:val="20"/>
        </w:rPr>
        <w:t>T</w:t>
      </w:r>
      <w:r>
        <w:rPr>
          <w:rFonts w:ascii="Courier New" w:eastAsia="Times New Roman" w:hAnsi="Courier New" w:cs="Courier New"/>
          <w:sz w:val="20"/>
          <w:szCs w:val="20"/>
        </w:rPr>
        <w:t xml:space="preserve">he </w:t>
      </w:r>
      <w:r w:rsidR="00AA289F">
        <w:rPr>
          <w:rFonts w:ascii="Courier New" w:eastAsia="Times New Roman" w:hAnsi="Courier New" w:cs="Courier New"/>
          <w:sz w:val="20"/>
          <w:szCs w:val="20"/>
        </w:rPr>
        <w:t xml:space="preserve">preprocessed </w:t>
      </w:r>
      <w:r>
        <w:rPr>
          <w:rFonts w:ascii="Courier New" w:eastAsia="Times New Roman" w:hAnsi="Courier New" w:cs="Courier New"/>
          <w:sz w:val="20"/>
          <w:szCs w:val="20"/>
        </w:rPr>
        <w:t>annotation file</w:t>
      </w:r>
      <w:r w:rsidR="008614BB">
        <w:rPr>
          <w:rFonts w:ascii="Courier New" w:eastAsia="Times New Roman" w:hAnsi="Courier New" w:cs="Courier New"/>
          <w:sz w:val="20"/>
          <w:szCs w:val="20"/>
        </w:rPr>
        <w:t xml:space="preserve"> in G</w:t>
      </w:r>
      <w:r w:rsidR="00AA289F">
        <w:rPr>
          <w:rFonts w:ascii="Courier New" w:eastAsia="Times New Roman" w:hAnsi="Courier New" w:cs="Courier New"/>
          <w:sz w:val="20"/>
          <w:szCs w:val="20"/>
        </w:rPr>
        <w:t>TF</w:t>
      </w:r>
      <w:r w:rsidR="008614BB">
        <w:rPr>
          <w:rFonts w:ascii="Courier New" w:eastAsia="Times New Roman" w:hAnsi="Courier New" w:cs="Courier New"/>
          <w:sz w:val="20"/>
          <w:szCs w:val="20"/>
        </w:rPr>
        <w:t xml:space="preserve"> format.</w:t>
      </w:r>
    </w:p>
    <w:p w14:paraId="3028655E" w14:textId="18C5A603" w:rsidR="00AA289F" w:rsidRDefault="00AA289F" w:rsidP="008A496F">
      <w:pPr>
        <w:pStyle w:val="ac"/>
        <w:jc w:val="both"/>
        <w:rPr>
          <w:rFonts w:ascii="Courier New" w:eastAsia="Times New Roman" w:hAnsi="Courier New" w:cs="Courier New"/>
          <w:sz w:val="20"/>
          <w:szCs w:val="20"/>
        </w:rPr>
      </w:pPr>
    </w:p>
    <w:p w14:paraId="1B0B7332" w14:textId="43B233C8" w:rsidR="00AA289F" w:rsidRDefault="00AA289F" w:rsidP="00AA289F">
      <w:pPr>
        <w:pStyle w:val="ac"/>
        <w:jc w:val="both"/>
        <w:rPr>
          <w:rFonts w:ascii="Courier New" w:eastAsia="Times New Roman" w:hAnsi="Courier New" w:cs="Courier New"/>
          <w:sz w:val="20"/>
          <w:szCs w:val="20"/>
        </w:rPr>
      </w:pPr>
      <w:r w:rsidRPr="005B0015">
        <w:rPr>
          <w:rFonts w:ascii="Courier New" w:eastAsia="Times New Roman" w:hAnsi="Courier New" w:cs="Courier New"/>
          <w:sz w:val="20"/>
          <w:szCs w:val="20"/>
        </w:rPr>
        <w:t>ref.</w:t>
      </w:r>
      <w:r>
        <w:rPr>
          <w:rFonts w:ascii="Courier New" w:eastAsia="Times New Roman" w:hAnsi="Courier New" w:cs="Courier New"/>
          <w:sz w:val="20"/>
          <w:szCs w:val="20"/>
        </w:rPr>
        <w:t>transcriptome</w:t>
      </w:r>
      <w:r w:rsidRPr="005B0015">
        <w:rPr>
          <w:rFonts w:ascii="Courier New" w:eastAsia="Times New Roman" w:hAnsi="Courier New" w:cs="Courier New"/>
          <w:sz w:val="20"/>
          <w:szCs w:val="20"/>
        </w:rPr>
        <w:t>.f</w:t>
      </w:r>
      <w:r>
        <w:rPr>
          <w:rFonts w:ascii="Courier New" w:eastAsia="Times New Roman" w:hAnsi="Courier New" w:cs="Courier New"/>
          <w:sz w:val="20"/>
          <w:szCs w:val="20"/>
        </w:rPr>
        <w:t xml:space="preserve">a </w:t>
      </w:r>
    </w:p>
    <w:p w14:paraId="214F0621" w14:textId="2F57084B" w:rsidR="00AA289F" w:rsidRDefault="00AA289F" w:rsidP="00AA289F">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The preprocessed reference transcriptome file in FASTA format.</w:t>
      </w:r>
    </w:p>
    <w:p w14:paraId="38E603CE" w14:textId="6B2CD884" w:rsidR="00AA289F" w:rsidRDefault="00AA289F" w:rsidP="00AA289F">
      <w:pPr>
        <w:pStyle w:val="ac"/>
        <w:jc w:val="both"/>
        <w:rPr>
          <w:rFonts w:ascii="Courier New" w:eastAsia="Times New Roman" w:hAnsi="Courier New" w:cs="Courier New"/>
          <w:sz w:val="20"/>
          <w:szCs w:val="20"/>
        </w:rPr>
      </w:pPr>
    </w:p>
    <w:p w14:paraId="38DE23CE" w14:textId="50D546FA" w:rsidR="00AA289F" w:rsidRDefault="00AA289F" w:rsidP="00AA289F">
      <w:pPr>
        <w:pStyle w:val="ac"/>
        <w:jc w:val="both"/>
        <w:rPr>
          <w:rFonts w:ascii="Courier New" w:eastAsia="Times New Roman" w:hAnsi="Courier New" w:cs="Courier New"/>
          <w:sz w:val="20"/>
          <w:szCs w:val="20"/>
        </w:rPr>
      </w:pPr>
      <w:r w:rsidRPr="005B0015">
        <w:rPr>
          <w:rFonts w:ascii="Courier New" w:eastAsia="Times New Roman" w:hAnsi="Courier New" w:cs="Courier New"/>
          <w:sz w:val="20"/>
          <w:szCs w:val="20"/>
        </w:rPr>
        <w:t>ref.</w:t>
      </w:r>
      <w:r>
        <w:rPr>
          <w:rFonts w:ascii="Courier New" w:eastAsia="Times New Roman" w:hAnsi="Courier New" w:cs="Courier New"/>
          <w:sz w:val="20"/>
          <w:szCs w:val="20"/>
        </w:rPr>
        <w:t xml:space="preserve">transcript2gene_map.txt </w:t>
      </w:r>
    </w:p>
    <w:p w14:paraId="6FAAE5F8" w14:textId="49055AA3" w:rsidR="00AA289F" w:rsidRPr="000668A7" w:rsidRDefault="00AA289F" w:rsidP="009508D6">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 The preprocessed ID mapping file among transcript IDs, gene IDs, and gene names. </w:t>
      </w:r>
    </w:p>
    <w:p w14:paraId="717E72EA" w14:textId="77777777" w:rsidR="00AA289F" w:rsidRPr="008A496F" w:rsidRDefault="00AA289F" w:rsidP="008A496F">
      <w:pPr>
        <w:pStyle w:val="ac"/>
        <w:jc w:val="both"/>
        <w:rPr>
          <w:rFonts w:ascii="Courier New" w:eastAsia="Times New Roman" w:hAnsi="Courier New" w:cs="Courier New"/>
          <w:sz w:val="20"/>
          <w:szCs w:val="20"/>
        </w:rPr>
      </w:pPr>
    </w:p>
    <w:p w14:paraId="374EC13A" w14:textId="77777777" w:rsidR="00912DE1" w:rsidRPr="00912DE1" w:rsidRDefault="00912DE1" w:rsidP="00912DE1">
      <w:pPr>
        <w:jc w:val="both"/>
        <w:rPr>
          <w:rFonts w:eastAsia="Times New Roman" w:cstheme="minorHAnsi"/>
          <w:szCs w:val="20"/>
        </w:rPr>
      </w:pPr>
    </w:p>
    <w:p w14:paraId="79759411" w14:textId="7FE29E53" w:rsidR="007248DD" w:rsidRPr="007248DD" w:rsidRDefault="00CF72A6" w:rsidP="0007444B">
      <w:pPr>
        <w:pStyle w:val="ac"/>
        <w:numPr>
          <w:ilvl w:val="0"/>
          <w:numId w:val="8"/>
        </w:numPr>
        <w:jc w:val="both"/>
        <w:rPr>
          <w:rFonts w:cstheme="minorHAnsi"/>
          <w:b/>
          <w:bCs/>
        </w:rPr>
      </w:pPr>
      <w:r w:rsidRPr="007248DD">
        <w:rPr>
          <w:rFonts w:cstheme="minorHAnsi"/>
          <w:b/>
          <w:bCs/>
        </w:rPr>
        <w:t>Set</w:t>
      </w:r>
      <w:r w:rsidR="00E86499">
        <w:rPr>
          <w:rFonts w:cstheme="minorHAnsi"/>
          <w:b/>
          <w:bCs/>
        </w:rPr>
        <w:t>ting</w:t>
      </w:r>
      <w:r w:rsidRPr="007248DD">
        <w:rPr>
          <w:rFonts w:cstheme="minorHAnsi"/>
          <w:b/>
          <w:bCs/>
        </w:rPr>
        <w:t xml:space="preserve"> up </w:t>
      </w:r>
      <w:r w:rsidR="00BA0AEA" w:rsidRPr="007248DD">
        <w:rPr>
          <w:rFonts w:cstheme="minorHAnsi"/>
          <w:b/>
          <w:bCs/>
        </w:rPr>
        <w:t xml:space="preserve">the </w:t>
      </w:r>
      <w:r w:rsidR="000668A7">
        <w:rPr>
          <w:rFonts w:cstheme="minorHAnsi"/>
          <w:b/>
          <w:bCs/>
        </w:rPr>
        <w:t xml:space="preserve">raw Nanopore fast5 </w:t>
      </w:r>
      <w:r w:rsidRPr="007248DD">
        <w:rPr>
          <w:rFonts w:cstheme="minorHAnsi"/>
          <w:b/>
          <w:bCs/>
        </w:rPr>
        <w:t xml:space="preserve">reads. </w:t>
      </w:r>
    </w:p>
    <w:p w14:paraId="54DF5944" w14:textId="77777777" w:rsidR="007248DD" w:rsidRPr="00E12C7D" w:rsidRDefault="007248DD" w:rsidP="00E12C7D">
      <w:pPr>
        <w:jc w:val="both"/>
        <w:rPr>
          <w:rFonts w:cstheme="minorHAnsi"/>
        </w:rPr>
      </w:pPr>
    </w:p>
    <w:p w14:paraId="247F9797" w14:textId="36AFC483" w:rsidR="000668A7" w:rsidRDefault="00BD2D3F" w:rsidP="000668A7">
      <w:pPr>
        <w:pStyle w:val="ac"/>
        <w:jc w:val="both"/>
        <w:rPr>
          <w:rFonts w:cstheme="minorHAnsi"/>
        </w:rPr>
      </w:pPr>
      <w:r>
        <w:rPr>
          <w:rFonts w:cstheme="minorHAnsi"/>
        </w:rPr>
        <w:t>At this step, we are going to set up the</w:t>
      </w:r>
      <w:r w:rsidR="000668A7">
        <w:rPr>
          <w:rFonts w:cstheme="minorHAnsi"/>
        </w:rPr>
        <w:t xml:space="preserve"> raw Nanopore </w:t>
      </w:r>
      <w:r w:rsidR="00C62977">
        <w:rPr>
          <w:rFonts w:cstheme="minorHAnsi"/>
        </w:rPr>
        <w:t xml:space="preserve">DRS </w:t>
      </w:r>
      <w:r w:rsidR="000668A7">
        <w:rPr>
          <w:rFonts w:cstheme="minorHAnsi"/>
        </w:rPr>
        <w:t>fast5</w:t>
      </w:r>
      <w:r>
        <w:rPr>
          <w:rFonts w:cstheme="minorHAnsi"/>
        </w:rPr>
        <w:t xml:space="preserve"> reads </w:t>
      </w:r>
      <w:r w:rsidR="000668A7">
        <w:rPr>
          <w:rFonts w:cstheme="minorHAnsi"/>
        </w:rPr>
        <w:t xml:space="preserve">for basecalling. </w:t>
      </w:r>
      <w:r w:rsidR="00CF72A6" w:rsidRPr="000668A7">
        <w:rPr>
          <w:rFonts w:cstheme="minorHAnsi"/>
        </w:rPr>
        <w:t xml:space="preserve">For this testing example, we will </w:t>
      </w:r>
      <w:r w:rsidR="0034144B" w:rsidRPr="000668A7">
        <w:rPr>
          <w:rFonts w:cstheme="minorHAnsi"/>
        </w:rPr>
        <w:t xml:space="preserve">download the </w:t>
      </w:r>
      <w:r w:rsidR="000668A7">
        <w:rPr>
          <w:rFonts w:cstheme="minorHAnsi"/>
        </w:rPr>
        <w:t xml:space="preserve">reads generated in BioProject </w:t>
      </w:r>
      <w:r w:rsidR="00CC2C01" w:rsidRPr="00CC2C01">
        <w:rPr>
          <w:rStyle w:val="af1"/>
          <w:rFonts w:ascii="Arial" w:hAnsi="Arial" w:cs="Arial"/>
          <w:i w:val="0"/>
          <w:iCs w:val="0"/>
          <w:sz w:val="22"/>
          <w:szCs w:val="22"/>
        </w:rPr>
        <w:t>PRJEB32782</w:t>
      </w:r>
      <w:r w:rsidR="000668A7">
        <w:rPr>
          <w:rFonts w:cstheme="minorHAnsi"/>
        </w:rPr>
        <w:t>. The preferred sample</w:t>
      </w:r>
      <w:r w:rsidR="00C62977">
        <w:rPr>
          <w:rFonts w:cstheme="minorHAnsi"/>
        </w:rPr>
        <w:t xml:space="preserve"> IDs</w:t>
      </w:r>
      <w:r w:rsidR="000668A7">
        <w:rPr>
          <w:rFonts w:cstheme="minorHAnsi"/>
        </w:rPr>
        <w:t xml:space="preserve"> and </w:t>
      </w:r>
      <w:r w:rsidR="00C62977">
        <w:rPr>
          <w:rFonts w:cstheme="minorHAnsi"/>
        </w:rPr>
        <w:t xml:space="preserve">the </w:t>
      </w:r>
      <w:r w:rsidR="000668A7">
        <w:rPr>
          <w:rFonts w:cstheme="minorHAnsi"/>
        </w:rPr>
        <w:t xml:space="preserve">corresponding reads download URLs are provided </w:t>
      </w:r>
      <w:r w:rsidR="00706D15">
        <w:rPr>
          <w:rFonts w:cstheme="minorHAnsi"/>
        </w:rPr>
        <w:t xml:space="preserve">in Table 2. </w:t>
      </w:r>
    </w:p>
    <w:p w14:paraId="74460303" w14:textId="04193399" w:rsidR="000668A7" w:rsidRDefault="000668A7" w:rsidP="000668A7">
      <w:pPr>
        <w:pStyle w:val="ac"/>
        <w:jc w:val="both"/>
        <w:rPr>
          <w:rFonts w:cstheme="minorHAnsi"/>
        </w:rPr>
      </w:pPr>
    </w:p>
    <w:p w14:paraId="55DD1613" w14:textId="7BA4BB05" w:rsidR="00C62977" w:rsidRDefault="00C62977" w:rsidP="000668A7">
      <w:pPr>
        <w:pStyle w:val="ac"/>
        <w:jc w:val="both"/>
        <w:rPr>
          <w:rFonts w:cstheme="minorHAnsi"/>
        </w:rPr>
      </w:pPr>
      <w:r>
        <w:rPr>
          <w:rFonts w:cstheme="minorHAnsi"/>
        </w:rPr>
        <w:t>Table 2. Sample and reads information for the testing example.</w:t>
      </w:r>
    </w:p>
    <w:tbl>
      <w:tblPr>
        <w:tblStyle w:val="af2"/>
        <w:tblW w:w="8919"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32"/>
        <w:gridCol w:w="7087"/>
      </w:tblGrid>
      <w:tr w:rsidR="00C62977" w:rsidRPr="00C62977" w14:paraId="42CB290F" w14:textId="77777777" w:rsidTr="00C62977">
        <w:tc>
          <w:tcPr>
            <w:tcW w:w="1832" w:type="dxa"/>
            <w:tcBorders>
              <w:top w:val="single" w:sz="4" w:space="0" w:color="auto"/>
              <w:bottom w:val="single" w:sz="4" w:space="0" w:color="auto"/>
            </w:tcBorders>
          </w:tcPr>
          <w:p w14:paraId="01982C9D" w14:textId="64701E0F" w:rsidR="000668A7" w:rsidRPr="00154C3D" w:rsidRDefault="000668A7" w:rsidP="000668A7">
            <w:pPr>
              <w:pStyle w:val="ac"/>
              <w:ind w:left="0"/>
              <w:jc w:val="both"/>
              <w:rPr>
                <w:rFonts w:cstheme="minorHAnsi"/>
                <w:sz w:val="20"/>
                <w:szCs w:val="20"/>
              </w:rPr>
            </w:pPr>
            <w:r w:rsidRPr="00154C3D">
              <w:rPr>
                <w:rFonts w:cstheme="minorHAnsi"/>
                <w:sz w:val="20"/>
                <w:szCs w:val="20"/>
              </w:rPr>
              <w:t>Sample ID</w:t>
            </w:r>
          </w:p>
        </w:tc>
        <w:tc>
          <w:tcPr>
            <w:tcW w:w="7087" w:type="dxa"/>
            <w:tcBorders>
              <w:top w:val="single" w:sz="4" w:space="0" w:color="auto"/>
              <w:bottom w:val="single" w:sz="4" w:space="0" w:color="auto"/>
            </w:tcBorders>
          </w:tcPr>
          <w:p w14:paraId="45F428B9" w14:textId="02B37802" w:rsidR="000668A7" w:rsidRPr="00154C3D" w:rsidRDefault="000668A7" w:rsidP="000668A7">
            <w:pPr>
              <w:pStyle w:val="ac"/>
              <w:ind w:left="0"/>
              <w:jc w:val="both"/>
              <w:rPr>
                <w:rFonts w:cstheme="minorHAnsi"/>
                <w:sz w:val="20"/>
                <w:szCs w:val="20"/>
              </w:rPr>
            </w:pPr>
            <w:r w:rsidRPr="00154C3D">
              <w:rPr>
                <w:rFonts w:cstheme="minorHAnsi"/>
                <w:sz w:val="20"/>
                <w:szCs w:val="20"/>
              </w:rPr>
              <w:t>Download URL</w:t>
            </w:r>
            <w:r w:rsidR="00C62977" w:rsidRPr="00154C3D">
              <w:rPr>
                <w:rFonts w:cstheme="minorHAnsi"/>
                <w:sz w:val="20"/>
                <w:szCs w:val="20"/>
              </w:rPr>
              <w:t xml:space="preserve"> for the raw DRS fast5 reads</w:t>
            </w:r>
          </w:p>
        </w:tc>
      </w:tr>
      <w:tr w:rsidR="00ED110E" w:rsidRPr="00C62977" w14:paraId="7CFE0205" w14:textId="77777777" w:rsidTr="00C62977">
        <w:tc>
          <w:tcPr>
            <w:tcW w:w="1832" w:type="dxa"/>
            <w:tcBorders>
              <w:top w:val="single" w:sz="4" w:space="0" w:color="auto"/>
            </w:tcBorders>
          </w:tcPr>
          <w:p w14:paraId="06F30051" w14:textId="1BD71938" w:rsidR="00ED110E" w:rsidRPr="00154C3D" w:rsidRDefault="00ED110E" w:rsidP="00ED110E">
            <w:pPr>
              <w:pStyle w:val="ac"/>
              <w:ind w:left="19"/>
              <w:jc w:val="both"/>
              <w:rPr>
                <w:rFonts w:cstheme="minorHAnsi"/>
                <w:sz w:val="20"/>
                <w:szCs w:val="20"/>
              </w:rPr>
            </w:pPr>
            <w:r w:rsidRPr="00154C3D">
              <w:rPr>
                <w:rFonts w:cstheme="minorHAnsi"/>
                <w:sz w:val="20"/>
                <w:szCs w:val="20"/>
              </w:rPr>
              <w:t>vir1.rep1</w:t>
            </w:r>
          </w:p>
        </w:tc>
        <w:tc>
          <w:tcPr>
            <w:tcW w:w="7087" w:type="dxa"/>
            <w:tcBorders>
              <w:top w:val="single" w:sz="4" w:space="0" w:color="auto"/>
            </w:tcBorders>
          </w:tcPr>
          <w:p w14:paraId="335FCB10" w14:textId="12B0BA1D" w:rsidR="00ED110E" w:rsidRPr="00ED110E" w:rsidRDefault="00000000" w:rsidP="00ED110E">
            <w:pPr>
              <w:pStyle w:val="ac"/>
              <w:ind w:left="33"/>
              <w:rPr>
                <w:rFonts w:cstheme="minorHAnsi"/>
                <w:sz w:val="20"/>
                <w:szCs w:val="20"/>
              </w:rPr>
            </w:pPr>
            <w:hyperlink r:id="rId23" w:history="1">
              <w:r w:rsidR="00ED110E" w:rsidRPr="00ED110E">
                <w:rPr>
                  <w:rStyle w:val="a3"/>
                  <w:rFonts w:ascii="Arial" w:hAnsi="Arial" w:cs="Arial"/>
                  <w:sz w:val="20"/>
                  <w:szCs w:val="20"/>
                </w:rPr>
                <w:t>ftp://ftp.sra.ebi.ac.uk/vol1/run/ERR376/ERR3764352/vir1_nanopore_drs_1.tar.gz</w:t>
              </w:r>
            </w:hyperlink>
          </w:p>
        </w:tc>
      </w:tr>
      <w:tr w:rsidR="00ED110E" w:rsidRPr="00C62977" w14:paraId="0227A5DC" w14:textId="77777777" w:rsidTr="00C62977">
        <w:tc>
          <w:tcPr>
            <w:tcW w:w="1832" w:type="dxa"/>
          </w:tcPr>
          <w:p w14:paraId="37A07885" w14:textId="2A91A356" w:rsidR="00ED110E" w:rsidRPr="00154C3D" w:rsidRDefault="00ED110E" w:rsidP="00ED110E">
            <w:pPr>
              <w:pStyle w:val="ac"/>
              <w:ind w:left="0"/>
              <w:jc w:val="both"/>
              <w:rPr>
                <w:rFonts w:cstheme="minorHAnsi"/>
                <w:sz w:val="20"/>
                <w:szCs w:val="20"/>
              </w:rPr>
            </w:pPr>
            <w:r w:rsidRPr="00154C3D">
              <w:rPr>
                <w:rFonts w:cstheme="minorHAnsi"/>
                <w:sz w:val="20"/>
                <w:szCs w:val="20"/>
              </w:rPr>
              <w:lastRenderedPageBreak/>
              <w:t>vir1.rep2</w:t>
            </w:r>
          </w:p>
        </w:tc>
        <w:tc>
          <w:tcPr>
            <w:tcW w:w="7087" w:type="dxa"/>
          </w:tcPr>
          <w:p w14:paraId="223C6627" w14:textId="64C16342" w:rsidR="00ED110E" w:rsidRPr="00ED110E" w:rsidRDefault="00000000" w:rsidP="00ED110E">
            <w:pPr>
              <w:pStyle w:val="ac"/>
              <w:ind w:left="33"/>
              <w:jc w:val="both"/>
              <w:rPr>
                <w:rFonts w:cstheme="minorHAnsi"/>
                <w:sz w:val="20"/>
                <w:szCs w:val="20"/>
              </w:rPr>
            </w:pPr>
            <w:hyperlink r:id="rId24" w:history="1">
              <w:r w:rsidR="00ED110E" w:rsidRPr="00ED110E">
                <w:rPr>
                  <w:rStyle w:val="a3"/>
                  <w:rFonts w:ascii="Arial" w:hAnsi="Arial" w:cs="Arial"/>
                  <w:sz w:val="20"/>
                  <w:szCs w:val="20"/>
                </w:rPr>
                <w:t>ftp://ftp.sra.ebi.ac.uk/vol1/run/ERR376/ERR3764353/vir1_nanopore_drs_2.tar.gz</w:t>
              </w:r>
            </w:hyperlink>
          </w:p>
        </w:tc>
      </w:tr>
      <w:tr w:rsidR="00ED110E" w:rsidRPr="00C62977" w14:paraId="49924BE0" w14:textId="77777777" w:rsidTr="00C62977">
        <w:tc>
          <w:tcPr>
            <w:tcW w:w="1832" w:type="dxa"/>
          </w:tcPr>
          <w:p w14:paraId="4612AB88" w14:textId="52EB6987" w:rsidR="00ED110E" w:rsidRPr="00154C3D" w:rsidRDefault="00ED110E" w:rsidP="00ED110E">
            <w:pPr>
              <w:pStyle w:val="ac"/>
              <w:ind w:left="0"/>
              <w:jc w:val="both"/>
              <w:rPr>
                <w:rFonts w:cstheme="minorHAnsi"/>
                <w:sz w:val="20"/>
                <w:szCs w:val="20"/>
              </w:rPr>
            </w:pPr>
            <w:r w:rsidRPr="00154C3D">
              <w:rPr>
                <w:rFonts w:cstheme="minorHAnsi"/>
                <w:sz w:val="20"/>
                <w:szCs w:val="20"/>
              </w:rPr>
              <w:t>vir1.rep3</w:t>
            </w:r>
          </w:p>
        </w:tc>
        <w:tc>
          <w:tcPr>
            <w:tcW w:w="7087" w:type="dxa"/>
          </w:tcPr>
          <w:p w14:paraId="554B6C9B" w14:textId="15C5D56C" w:rsidR="00ED110E" w:rsidRPr="00ED110E" w:rsidRDefault="00000000" w:rsidP="00ED110E">
            <w:pPr>
              <w:pStyle w:val="ac"/>
              <w:ind w:left="33"/>
              <w:jc w:val="both"/>
              <w:rPr>
                <w:rFonts w:cstheme="minorHAnsi"/>
                <w:sz w:val="20"/>
                <w:szCs w:val="20"/>
              </w:rPr>
            </w:pPr>
            <w:hyperlink r:id="rId25" w:history="1">
              <w:r w:rsidR="00ED110E" w:rsidRPr="00ED110E">
                <w:rPr>
                  <w:rStyle w:val="a3"/>
                  <w:rFonts w:ascii="Arial" w:hAnsi="Arial" w:cs="Arial"/>
                  <w:sz w:val="20"/>
                  <w:szCs w:val="20"/>
                </w:rPr>
                <w:t>ftp://ftp.sra.ebi.ac.uk/vol1/run/ERR376/ERR3764354/vir1_nanopore_drs_3.tar.gz</w:t>
              </w:r>
            </w:hyperlink>
          </w:p>
        </w:tc>
      </w:tr>
      <w:tr w:rsidR="00ED110E" w:rsidRPr="00C62977" w14:paraId="2FFAA0C9" w14:textId="77777777" w:rsidTr="00C62977">
        <w:tc>
          <w:tcPr>
            <w:tcW w:w="1832" w:type="dxa"/>
          </w:tcPr>
          <w:p w14:paraId="0C75BADA" w14:textId="3EDDE837" w:rsidR="00ED110E" w:rsidRPr="00154C3D" w:rsidRDefault="00ED110E" w:rsidP="00ED110E">
            <w:pPr>
              <w:pStyle w:val="ac"/>
              <w:ind w:left="0"/>
              <w:jc w:val="both"/>
              <w:rPr>
                <w:rFonts w:cstheme="minorHAnsi"/>
                <w:sz w:val="20"/>
                <w:szCs w:val="20"/>
              </w:rPr>
            </w:pPr>
            <w:r w:rsidRPr="00154C3D">
              <w:rPr>
                <w:rFonts w:cstheme="minorHAnsi"/>
                <w:sz w:val="20"/>
                <w:szCs w:val="20"/>
              </w:rPr>
              <w:t>vir1.rep4</w:t>
            </w:r>
          </w:p>
        </w:tc>
        <w:tc>
          <w:tcPr>
            <w:tcW w:w="7087" w:type="dxa"/>
          </w:tcPr>
          <w:p w14:paraId="1B8DF4F2" w14:textId="518D9A5B" w:rsidR="00ED110E" w:rsidRPr="00ED110E" w:rsidRDefault="00000000" w:rsidP="00ED110E">
            <w:pPr>
              <w:pStyle w:val="ac"/>
              <w:ind w:left="33"/>
              <w:jc w:val="both"/>
              <w:rPr>
                <w:rFonts w:cstheme="minorHAnsi"/>
                <w:sz w:val="20"/>
                <w:szCs w:val="20"/>
              </w:rPr>
            </w:pPr>
            <w:hyperlink r:id="rId26" w:history="1">
              <w:r w:rsidR="00ED110E" w:rsidRPr="00ED110E">
                <w:rPr>
                  <w:rStyle w:val="a3"/>
                  <w:rFonts w:ascii="Arial" w:hAnsi="Arial" w:cs="Arial"/>
                  <w:sz w:val="20"/>
                  <w:szCs w:val="20"/>
                </w:rPr>
                <w:t>ftp://ftp.sra.ebi.ac.uk/vol1/run/ERR376/ERR3764355/vir1_nanopore_drs_4.tar.gz</w:t>
              </w:r>
            </w:hyperlink>
          </w:p>
        </w:tc>
      </w:tr>
      <w:tr w:rsidR="00ED110E" w:rsidRPr="00C62977" w14:paraId="405AF327" w14:textId="77777777" w:rsidTr="00C62977">
        <w:tc>
          <w:tcPr>
            <w:tcW w:w="1832" w:type="dxa"/>
          </w:tcPr>
          <w:p w14:paraId="3CF713B0" w14:textId="33A2BCCB" w:rsidR="00ED110E" w:rsidRPr="00154C3D" w:rsidRDefault="00ED110E" w:rsidP="00ED110E">
            <w:pPr>
              <w:pStyle w:val="ac"/>
              <w:ind w:left="0"/>
              <w:jc w:val="both"/>
              <w:rPr>
                <w:rFonts w:cstheme="minorHAnsi"/>
                <w:sz w:val="20"/>
                <w:szCs w:val="20"/>
              </w:rPr>
            </w:pPr>
            <w:r w:rsidRPr="00154C3D">
              <w:rPr>
                <w:rFonts w:cstheme="minorHAnsi"/>
                <w:sz w:val="20"/>
                <w:szCs w:val="20"/>
              </w:rPr>
              <w:t>VIRc.rep1</w:t>
            </w:r>
          </w:p>
        </w:tc>
        <w:tc>
          <w:tcPr>
            <w:tcW w:w="7087" w:type="dxa"/>
          </w:tcPr>
          <w:p w14:paraId="6DBB2A84" w14:textId="5B2D3E31" w:rsidR="00ED110E" w:rsidRPr="00ED110E" w:rsidRDefault="00000000" w:rsidP="00ED110E">
            <w:pPr>
              <w:pStyle w:val="ac"/>
              <w:ind w:left="33"/>
              <w:jc w:val="both"/>
              <w:rPr>
                <w:rFonts w:cstheme="minorHAnsi"/>
                <w:sz w:val="20"/>
                <w:szCs w:val="20"/>
              </w:rPr>
            </w:pPr>
            <w:hyperlink r:id="rId27" w:history="1">
              <w:r w:rsidR="00ED110E" w:rsidRPr="00ED110E">
                <w:rPr>
                  <w:rStyle w:val="a3"/>
                  <w:rFonts w:ascii="Arial" w:hAnsi="Arial" w:cs="Arial"/>
                  <w:sz w:val="20"/>
                  <w:szCs w:val="20"/>
                </w:rPr>
                <w:t>ftp://ftp.sra.ebi.ac.uk/vol1/run/ERR376/ERR3764356/VIRc_nanopore_drs_1.tar.gz</w:t>
              </w:r>
            </w:hyperlink>
          </w:p>
        </w:tc>
      </w:tr>
      <w:tr w:rsidR="00ED110E" w:rsidRPr="00C62977" w14:paraId="2E856962" w14:textId="77777777" w:rsidTr="00ED110E">
        <w:tc>
          <w:tcPr>
            <w:tcW w:w="1832" w:type="dxa"/>
          </w:tcPr>
          <w:p w14:paraId="619E1EB5" w14:textId="1DC9CE3E" w:rsidR="00ED110E" w:rsidRPr="00154C3D" w:rsidRDefault="00ED110E" w:rsidP="00ED110E">
            <w:pPr>
              <w:pStyle w:val="ac"/>
              <w:ind w:left="0"/>
              <w:jc w:val="both"/>
              <w:rPr>
                <w:rFonts w:cstheme="minorHAnsi"/>
                <w:sz w:val="20"/>
                <w:szCs w:val="20"/>
              </w:rPr>
            </w:pPr>
            <w:r w:rsidRPr="00154C3D">
              <w:rPr>
                <w:rFonts w:cstheme="minorHAnsi"/>
                <w:sz w:val="20"/>
                <w:szCs w:val="20"/>
              </w:rPr>
              <w:t>VIRc.rep2</w:t>
            </w:r>
          </w:p>
        </w:tc>
        <w:tc>
          <w:tcPr>
            <w:tcW w:w="7087" w:type="dxa"/>
          </w:tcPr>
          <w:p w14:paraId="0A0CF7A7" w14:textId="71B7BC95" w:rsidR="00ED110E" w:rsidRPr="00ED110E" w:rsidRDefault="00000000" w:rsidP="00ED110E">
            <w:pPr>
              <w:pStyle w:val="ac"/>
              <w:ind w:left="33"/>
              <w:jc w:val="both"/>
              <w:rPr>
                <w:sz w:val="20"/>
                <w:szCs w:val="20"/>
              </w:rPr>
            </w:pPr>
            <w:hyperlink r:id="rId28" w:history="1">
              <w:r w:rsidR="00ED110E" w:rsidRPr="00ED110E">
                <w:rPr>
                  <w:rStyle w:val="a3"/>
                  <w:rFonts w:ascii="Arial" w:hAnsi="Arial" w:cs="Arial"/>
                  <w:sz w:val="20"/>
                  <w:szCs w:val="20"/>
                </w:rPr>
                <w:t>ftp://ftp.sra.ebi.ac.uk/vol1/run/ERR376/ERR3764357/VIRc_nanopore_drs_2.tar.gz</w:t>
              </w:r>
            </w:hyperlink>
          </w:p>
        </w:tc>
      </w:tr>
      <w:tr w:rsidR="00ED110E" w:rsidRPr="00C62977" w14:paraId="3F355D4E" w14:textId="77777777" w:rsidTr="00ED110E">
        <w:tc>
          <w:tcPr>
            <w:tcW w:w="1832" w:type="dxa"/>
          </w:tcPr>
          <w:p w14:paraId="0DF67C42" w14:textId="587A444D" w:rsidR="00ED110E" w:rsidRPr="00154C3D" w:rsidRDefault="00ED110E" w:rsidP="00ED110E">
            <w:pPr>
              <w:pStyle w:val="ac"/>
              <w:ind w:left="0"/>
              <w:jc w:val="both"/>
              <w:rPr>
                <w:rFonts w:cstheme="minorHAnsi"/>
                <w:sz w:val="20"/>
                <w:szCs w:val="20"/>
              </w:rPr>
            </w:pPr>
            <w:r w:rsidRPr="00154C3D">
              <w:rPr>
                <w:rFonts w:cstheme="minorHAnsi"/>
                <w:sz w:val="20"/>
                <w:szCs w:val="20"/>
              </w:rPr>
              <w:t>VIRc.rep3</w:t>
            </w:r>
          </w:p>
        </w:tc>
        <w:tc>
          <w:tcPr>
            <w:tcW w:w="7087" w:type="dxa"/>
          </w:tcPr>
          <w:p w14:paraId="440998BD" w14:textId="30CA97B7" w:rsidR="00ED110E" w:rsidRPr="00ED110E" w:rsidRDefault="00000000" w:rsidP="00ED110E">
            <w:pPr>
              <w:pStyle w:val="ac"/>
              <w:ind w:left="33"/>
              <w:jc w:val="both"/>
              <w:rPr>
                <w:sz w:val="20"/>
                <w:szCs w:val="20"/>
              </w:rPr>
            </w:pPr>
            <w:hyperlink r:id="rId29" w:history="1">
              <w:r w:rsidR="00ED110E" w:rsidRPr="00ED110E">
                <w:rPr>
                  <w:rStyle w:val="a3"/>
                  <w:rFonts w:ascii="Arial" w:hAnsi="Arial" w:cs="Arial"/>
                  <w:sz w:val="20"/>
                  <w:szCs w:val="20"/>
                </w:rPr>
                <w:t>ftp://ftp.sra.ebi.ac.uk/vol1/run/ERR376/ERR3764358/VIRc_nanopore_drs_3.tar.gz</w:t>
              </w:r>
            </w:hyperlink>
          </w:p>
        </w:tc>
      </w:tr>
      <w:tr w:rsidR="00ED110E" w:rsidRPr="00C62977" w14:paraId="02578049" w14:textId="77777777" w:rsidTr="00ED110E">
        <w:tc>
          <w:tcPr>
            <w:tcW w:w="1832" w:type="dxa"/>
            <w:tcBorders>
              <w:bottom w:val="single" w:sz="4" w:space="0" w:color="auto"/>
            </w:tcBorders>
          </w:tcPr>
          <w:p w14:paraId="7C2EF9E7" w14:textId="0B7446A6" w:rsidR="00ED110E" w:rsidRPr="00154C3D" w:rsidRDefault="00ED110E" w:rsidP="00ED110E">
            <w:pPr>
              <w:pStyle w:val="ac"/>
              <w:ind w:left="0"/>
              <w:jc w:val="both"/>
              <w:rPr>
                <w:rFonts w:cstheme="minorHAnsi"/>
                <w:sz w:val="20"/>
                <w:szCs w:val="20"/>
              </w:rPr>
            </w:pPr>
            <w:r w:rsidRPr="00154C3D">
              <w:rPr>
                <w:rFonts w:cstheme="minorHAnsi"/>
                <w:sz w:val="20"/>
                <w:szCs w:val="20"/>
              </w:rPr>
              <w:t>VIRc.rep4</w:t>
            </w:r>
          </w:p>
        </w:tc>
        <w:tc>
          <w:tcPr>
            <w:tcW w:w="7087" w:type="dxa"/>
            <w:tcBorders>
              <w:bottom w:val="single" w:sz="4" w:space="0" w:color="auto"/>
            </w:tcBorders>
          </w:tcPr>
          <w:p w14:paraId="313611D9" w14:textId="7C149F2F" w:rsidR="00ED110E" w:rsidRPr="00ED110E" w:rsidRDefault="00000000" w:rsidP="00ED110E">
            <w:pPr>
              <w:pStyle w:val="ac"/>
              <w:ind w:left="33"/>
              <w:jc w:val="both"/>
              <w:rPr>
                <w:rFonts w:cstheme="minorHAnsi"/>
                <w:sz w:val="20"/>
                <w:szCs w:val="20"/>
              </w:rPr>
            </w:pPr>
            <w:hyperlink r:id="rId30" w:history="1">
              <w:r w:rsidR="00ED110E" w:rsidRPr="00ED110E">
                <w:rPr>
                  <w:rStyle w:val="a3"/>
                  <w:rFonts w:ascii="Arial" w:hAnsi="Arial" w:cs="Arial"/>
                  <w:sz w:val="20"/>
                  <w:szCs w:val="20"/>
                </w:rPr>
                <w:t>ftp://ftp.sra.ebi.ac.uk/vol1/run/ERR376/ERR3764359/VIRc_nanopore_drs_4.tar.gz</w:t>
              </w:r>
            </w:hyperlink>
          </w:p>
        </w:tc>
      </w:tr>
    </w:tbl>
    <w:p w14:paraId="3D728CD2" w14:textId="77777777" w:rsidR="000668A7" w:rsidRDefault="000668A7" w:rsidP="000668A7">
      <w:pPr>
        <w:pStyle w:val="ac"/>
        <w:jc w:val="both"/>
        <w:rPr>
          <w:rFonts w:cstheme="minorHAnsi"/>
        </w:rPr>
      </w:pPr>
    </w:p>
    <w:p w14:paraId="4FD1FA1F" w14:textId="754B542B" w:rsidR="000668A7" w:rsidRPr="00C62977" w:rsidRDefault="00C62977" w:rsidP="000668A7">
      <w:pPr>
        <w:pStyle w:val="ac"/>
        <w:jc w:val="both"/>
        <w:rPr>
          <w:rFonts w:cstheme="minorHAnsi"/>
        </w:rPr>
      </w:pPr>
      <w:r>
        <w:rPr>
          <w:rFonts w:cstheme="minorHAnsi"/>
        </w:rPr>
        <w:t xml:space="preserve">For each sample, </w:t>
      </w:r>
      <w:r w:rsidR="00706D15">
        <w:rPr>
          <w:rFonts w:cstheme="minorHAnsi"/>
        </w:rPr>
        <w:t xml:space="preserve">place the </w:t>
      </w:r>
      <w:r>
        <w:rPr>
          <w:rFonts w:cstheme="minorHAnsi"/>
        </w:rPr>
        <w:t>download</w:t>
      </w:r>
      <w:r w:rsidR="00706D15">
        <w:rPr>
          <w:rFonts w:cstheme="minorHAnsi"/>
        </w:rPr>
        <w:t>ed</w:t>
      </w:r>
      <w:r>
        <w:rPr>
          <w:rFonts w:cstheme="minorHAnsi"/>
        </w:rPr>
        <w:t xml:space="preserve"> tar.gz file to the</w:t>
      </w:r>
      <w:r>
        <w:rPr>
          <w:rFonts w:cstheme="minorHAnsi"/>
        </w:rPr>
        <w:br/>
      </w:r>
      <w:r w:rsidRPr="00E95822">
        <w:rPr>
          <w:rFonts w:ascii="Courier New" w:eastAsia="Times New Roman" w:hAnsi="Courier New" w:cs="Courier New"/>
          <w:sz w:val="20"/>
          <w:szCs w:val="20"/>
        </w:rPr>
        <w:t>Project_Example</w:t>
      </w:r>
      <w:r>
        <w:rPr>
          <w:rFonts w:ascii="Courier New" w:eastAsia="Times New Roman" w:hAnsi="Courier New" w:cs="Courier New"/>
          <w:sz w:val="20"/>
          <w:szCs w:val="20"/>
        </w:rPr>
        <w:t xml:space="preserve">/00.Long_Reads/raw_fast5 </w:t>
      </w:r>
      <w:r w:rsidRPr="00C62977">
        <w:rPr>
          <w:rFonts w:ascii="Calibri" w:eastAsia="Times New Roman" w:hAnsi="Calibri" w:cs="Calibri"/>
        </w:rPr>
        <w:t>subdirectory</w:t>
      </w:r>
      <w:r>
        <w:rPr>
          <w:rFonts w:ascii="Calibri" w:eastAsia="Times New Roman" w:hAnsi="Calibri" w:cs="Calibri"/>
          <w:sz w:val="20"/>
          <w:szCs w:val="20"/>
        </w:rPr>
        <w:t xml:space="preserve"> </w:t>
      </w:r>
      <w:r w:rsidRPr="00C62977">
        <w:rPr>
          <w:rFonts w:eastAsia="Times New Roman" w:cstheme="minorHAnsi"/>
        </w:rPr>
        <w:t>and apply file decompression and renamin</w:t>
      </w:r>
      <w:r w:rsidR="00706D15">
        <w:rPr>
          <w:rFonts w:eastAsia="Times New Roman" w:cstheme="minorHAnsi"/>
        </w:rPr>
        <w:t xml:space="preserve">g. For instance, for the sample </w:t>
      </w:r>
      <w:r w:rsidR="00ED110E">
        <w:rPr>
          <w:rFonts w:eastAsia="Times New Roman" w:cstheme="minorHAnsi"/>
        </w:rPr>
        <w:t>vir1</w:t>
      </w:r>
      <w:r w:rsidR="00706D15">
        <w:rPr>
          <w:rFonts w:eastAsia="Times New Roman" w:cstheme="minorHAnsi"/>
        </w:rPr>
        <w:t>.rep1, this can be done by:</w:t>
      </w:r>
      <w:r w:rsidRPr="00C62977">
        <w:rPr>
          <w:rFonts w:eastAsia="Times New Roman" w:cstheme="minorHAnsi"/>
        </w:rPr>
        <w:t xml:space="preserve"> </w:t>
      </w:r>
    </w:p>
    <w:p w14:paraId="1F50CA62" w14:textId="158D2A57" w:rsidR="00C62977" w:rsidRPr="00C62977" w:rsidRDefault="00C62977" w:rsidP="00C62977">
      <w:pPr>
        <w:jc w:val="both"/>
        <w:rPr>
          <w:rFonts w:cstheme="minorHAnsi"/>
        </w:rPr>
      </w:pPr>
    </w:p>
    <w:p w14:paraId="79E90818" w14:textId="1392897E" w:rsidR="00C62977" w:rsidRPr="00D83BCD" w:rsidRDefault="00C62977" w:rsidP="00C62977">
      <w:pPr>
        <w:pStyle w:val="ac"/>
        <w:rPr>
          <w:rFonts w:ascii="Courier New" w:eastAsia="Times New Roman" w:hAnsi="Courier New" w:cs="Courier New"/>
          <w:sz w:val="20"/>
          <w:szCs w:val="20"/>
        </w:rPr>
      </w:pPr>
      <w:r w:rsidRPr="00D83BCD">
        <w:rPr>
          <w:rFonts w:ascii="Courier New" w:eastAsia="Times New Roman" w:hAnsi="Courier New" w:cs="Courier New"/>
          <w:sz w:val="20"/>
          <w:szCs w:val="20"/>
        </w:rPr>
        <w:t>cd Project_Example/00.Long_Reads</w:t>
      </w:r>
      <w:r w:rsidRPr="00D83BCD">
        <w:rPr>
          <w:rFonts w:ascii="Courier New" w:eastAsia="Times New Roman" w:hAnsi="Courier New" w:cs="Courier New" w:hint="eastAsia"/>
          <w:sz w:val="20"/>
          <w:szCs w:val="20"/>
        </w:rPr>
        <w:t>/raw</w:t>
      </w:r>
      <w:r w:rsidRPr="00D83BCD">
        <w:rPr>
          <w:rFonts w:ascii="Courier New" w:eastAsia="Times New Roman" w:hAnsi="Courier New" w:cs="Courier New"/>
          <w:sz w:val="20"/>
          <w:szCs w:val="20"/>
        </w:rPr>
        <w:t>_fast5</w:t>
      </w:r>
    </w:p>
    <w:p w14:paraId="7520413E" w14:textId="03D2ECCC" w:rsidR="000668A7" w:rsidRDefault="00C62977" w:rsidP="00ED110E">
      <w:pPr>
        <w:pStyle w:val="ac"/>
        <w:rPr>
          <w:rStyle w:val="a3"/>
          <w:rFonts w:ascii="Arial" w:hAnsi="Arial" w:cs="Arial"/>
          <w:sz w:val="20"/>
          <w:szCs w:val="20"/>
        </w:rPr>
      </w:pPr>
      <w:r w:rsidRPr="00D83BCD">
        <w:rPr>
          <w:rFonts w:ascii="Courier New" w:eastAsia="Times New Roman" w:hAnsi="Courier New" w:cs="Courier New"/>
          <w:sz w:val="20"/>
          <w:szCs w:val="20"/>
        </w:rPr>
        <w:t xml:space="preserve">wget -c </w:t>
      </w:r>
      <w:hyperlink r:id="rId31" w:history="1">
        <w:r w:rsidR="00ED110E" w:rsidRPr="00ED110E">
          <w:rPr>
            <w:rStyle w:val="a3"/>
            <w:rFonts w:ascii="Arial" w:hAnsi="Arial" w:cs="Arial"/>
            <w:sz w:val="20"/>
            <w:szCs w:val="20"/>
          </w:rPr>
          <w:t>ftp://ftp.sra.ebi.ac.uk/vol1/run/ERR376/ERR3764352/vir1_nanopore_drs_1.tar.gz</w:t>
        </w:r>
      </w:hyperlink>
    </w:p>
    <w:p w14:paraId="4DD31058" w14:textId="77777777" w:rsidR="00ED110E" w:rsidRDefault="00ED110E" w:rsidP="00ED110E">
      <w:pPr>
        <w:pStyle w:val="ac"/>
        <w:rPr>
          <w:rFonts w:cstheme="minorHAnsi"/>
        </w:rPr>
      </w:pPr>
    </w:p>
    <w:p w14:paraId="0145E70C" w14:textId="77777777" w:rsidR="00BB2EEA" w:rsidRPr="00F70DB8" w:rsidRDefault="00BB2EEA" w:rsidP="00BB2EEA">
      <w:pPr>
        <w:pStyle w:val="ac"/>
        <w:ind w:left="709"/>
        <w:jc w:val="both"/>
        <w:rPr>
          <w:rFonts w:eastAsia="宋体" w:cstheme="minorHAnsi"/>
          <w:b/>
          <w:bCs/>
          <w:color w:val="FF0000"/>
          <w:szCs w:val="20"/>
        </w:rPr>
      </w:pPr>
      <w:r w:rsidRPr="00F70DB8">
        <w:rPr>
          <w:rFonts w:eastAsia="Times New Roman" w:cstheme="minorHAnsi"/>
          <w:b/>
          <w:bCs/>
          <w:color w:val="FF0000"/>
          <w:szCs w:val="20"/>
        </w:rPr>
        <w:t>[Important Note</w:t>
      </w:r>
      <w:r w:rsidRPr="00F70DB8">
        <w:rPr>
          <w:rFonts w:eastAsia="宋体" w:cstheme="minorHAnsi"/>
          <w:b/>
          <w:bCs/>
          <w:color w:val="FF0000"/>
          <w:szCs w:val="20"/>
        </w:rPr>
        <w:t>]</w:t>
      </w:r>
    </w:p>
    <w:p w14:paraId="6F263587" w14:textId="56096BBA" w:rsidR="00706D15" w:rsidRPr="00D83BCD" w:rsidRDefault="00706D15" w:rsidP="00706D15">
      <w:pPr>
        <w:pStyle w:val="ac"/>
        <w:numPr>
          <w:ilvl w:val="0"/>
          <w:numId w:val="20"/>
        </w:numPr>
        <w:jc w:val="both"/>
        <w:rPr>
          <w:rFonts w:cstheme="minorHAnsi"/>
          <w:color w:val="FF0000"/>
        </w:rPr>
      </w:pPr>
      <w:r w:rsidRPr="00D83BCD">
        <w:rPr>
          <w:rFonts w:cstheme="minorHAnsi"/>
          <w:color w:val="FF0000"/>
        </w:rPr>
        <w:t xml:space="preserve">Please avoid the “-“ or “_”  character in sample ID. Only the alphabet character, number, and “.” is permitted. </w:t>
      </w:r>
    </w:p>
    <w:p w14:paraId="0593877F" w14:textId="3D3C6AE6" w:rsidR="000668A7" w:rsidRPr="00D83BCD" w:rsidRDefault="00706D15" w:rsidP="00706D15">
      <w:pPr>
        <w:pStyle w:val="ac"/>
        <w:numPr>
          <w:ilvl w:val="0"/>
          <w:numId w:val="20"/>
        </w:numPr>
        <w:jc w:val="both"/>
        <w:rPr>
          <w:rFonts w:cstheme="minorHAnsi"/>
          <w:color w:val="FF0000"/>
        </w:rPr>
      </w:pPr>
      <w:r w:rsidRPr="00D83BCD">
        <w:rPr>
          <w:rFonts w:cstheme="minorHAnsi"/>
          <w:color w:val="FF0000"/>
        </w:rPr>
        <w:t>Renaming the original read folder name (e.g., “</w:t>
      </w:r>
      <w:r w:rsidR="00430CCB">
        <w:rPr>
          <w:rFonts w:cstheme="minorHAnsi"/>
          <w:color w:val="FF0000"/>
        </w:rPr>
        <w:t>vir1_nanopore_dirs_1</w:t>
      </w:r>
      <w:r w:rsidRPr="00D83BCD">
        <w:rPr>
          <w:rFonts w:cstheme="minorHAnsi"/>
          <w:color w:val="FF0000"/>
        </w:rPr>
        <w:t>”) to be the same as the sample ID (e.g.</w:t>
      </w:r>
      <w:r w:rsidR="00D83BCD" w:rsidRPr="00D83BCD">
        <w:rPr>
          <w:rFonts w:cstheme="minorHAnsi"/>
          <w:color w:val="FF0000"/>
        </w:rPr>
        <w:t>, “</w:t>
      </w:r>
      <w:r w:rsidR="00430CCB">
        <w:rPr>
          <w:rFonts w:cstheme="minorHAnsi"/>
          <w:color w:val="FF0000"/>
        </w:rPr>
        <w:t>vir1</w:t>
      </w:r>
      <w:r w:rsidRPr="00D83BCD">
        <w:rPr>
          <w:rFonts w:cstheme="minorHAnsi"/>
          <w:color w:val="FF0000"/>
        </w:rPr>
        <w:t xml:space="preserve">.rep1”) is important for downstream analysis. </w:t>
      </w:r>
    </w:p>
    <w:p w14:paraId="42E4D748" w14:textId="77777777" w:rsidR="00706D15" w:rsidRDefault="00706D15" w:rsidP="000668A7">
      <w:pPr>
        <w:pStyle w:val="ac"/>
        <w:jc w:val="both"/>
        <w:rPr>
          <w:rFonts w:cstheme="minorHAnsi"/>
        </w:rPr>
      </w:pPr>
    </w:p>
    <w:p w14:paraId="330D4B70" w14:textId="033EC661" w:rsidR="00D83BCD" w:rsidRDefault="00D83BCD" w:rsidP="000668A7">
      <w:pPr>
        <w:pStyle w:val="ac"/>
        <w:jc w:val="both"/>
        <w:rPr>
          <w:rFonts w:cstheme="minorHAnsi"/>
        </w:rPr>
      </w:pPr>
      <w:r>
        <w:rPr>
          <w:rFonts w:cstheme="minorHAnsi"/>
        </w:rPr>
        <w:t xml:space="preserve">Once this is set up, edit the </w:t>
      </w:r>
      <w:r w:rsidRPr="00D83BCD">
        <w:rPr>
          <w:rFonts w:ascii="Courier New" w:eastAsia="Times New Roman" w:hAnsi="Courier New" w:cs="Courier New"/>
          <w:sz w:val="20"/>
          <w:szCs w:val="20"/>
        </w:rPr>
        <w:t xml:space="preserve">NanoTrans.00.Nanopore_Reads_Preprocessing.sh </w:t>
      </w:r>
      <w:r>
        <w:rPr>
          <w:rFonts w:cstheme="minorHAnsi"/>
        </w:rPr>
        <w:t xml:space="preserve"> script to specify the </w:t>
      </w:r>
      <w:r w:rsidR="00CA3277">
        <w:rPr>
          <w:rFonts w:cstheme="minorHAnsi"/>
        </w:rPr>
        <w:t>basecalling</w:t>
      </w:r>
      <w:r>
        <w:rPr>
          <w:rFonts w:cstheme="minorHAnsi"/>
        </w:rPr>
        <w:t xml:space="preserve"> parameters</w:t>
      </w:r>
      <w:r w:rsidR="00CA3277">
        <w:rPr>
          <w:rFonts w:cstheme="minorHAnsi"/>
        </w:rPr>
        <w:t>.</w:t>
      </w:r>
      <w:r w:rsidR="00BB2EEA">
        <w:rPr>
          <w:rFonts w:cstheme="minorHAnsi"/>
        </w:rPr>
        <w:t xml:space="preserve"> There are many parameters in this file but the ones that you need to adjust are only the following:</w:t>
      </w:r>
    </w:p>
    <w:p w14:paraId="1A4D2911" w14:textId="1D2D4301" w:rsidR="00BB2EEA" w:rsidRDefault="00BB2EEA" w:rsidP="00BB2EEA">
      <w:pPr>
        <w:pStyle w:val="ac"/>
        <w:ind w:left="1276"/>
        <w:jc w:val="both"/>
        <w:rPr>
          <w:rFonts w:cstheme="minorHAnsi"/>
        </w:rPr>
      </w:pPr>
    </w:p>
    <w:p w14:paraId="2C82497E" w14:textId="6EAE7BB7" w:rsidR="00BB2EEA" w:rsidRDefault="00BB2EEA" w:rsidP="00BB2EEA">
      <w:pPr>
        <w:pStyle w:val="ac"/>
        <w:numPr>
          <w:ilvl w:val="0"/>
          <w:numId w:val="22"/>
        </w:numPr>
        <w:ind w:left="1276"/>
        <w:jc w:val="both"/>
        <w:rPr>
          <w:rFonts w:cstheme="minorHAnsi"/>
        </w:rPr>
      </w:pPr>
      <w:r w:rsidRPr="00CA3277">
        <w:rPr>
          <w:rFonts w:ascii="Courier New" w:eastAsia="Times New Roman" w:hAnsi="Courier New" w:cs="Courier New"/>
          <w:sz w:val="20"/>
          <w:szCs w:val="20"/>
        </w:rPr>
        <w:t>gpu_run_mode</w:t>
      </w:r>
      <w:r w:rsidRPr="00CA3277">
        <w:rPr>
          <w:rFonts w:cstheme="minorHAnsi"/>
        </w:rPr>
        <w:t xml:space="preserve"> </w:t>
      </w:r>
      <w:r>
        <w:rPr>
          <w:rFonts w:cstheme="minorHAnsi"/>
        </w:rPr>
        <w:t># The default value “cpu” will work fine for all projects. But if your computing server has GPU and CUDA</w:t>
      </w:r>
      <w:r w:rsidR="00483ACC">
        <w:rPr>
          <w:rFonts w:cstheme="minorHAnsi"/>
        </w:rPr>
        <w:t xml:space="preserve"> (</w:t>
      </w:r>
      <w:hyperlink r:id="rId32" w:history="1">
        <w:r w:rsidR="00483ACC" w:rsidRPr="00483ACC">
          <w:rPr>
            <w:rStyle w:val="a3"/>
            <w:rFonts w:cstheme="minorHAnsi"/>
          </w:rPr>
          <w:t>https://developer.nvidia.com/cuda-zone</w:t>
        </w:r>
      </w:hyperlink>
      <w:r w:rsidR="00483ACC">
        <w:rPr>
          <w:rFonts w:cstheme="minorHAnsi"/>
        </w:rPr>
        <w:t>)</w:t>
      </w:r>
      <w:r>
        <w:rPr>
          <w:rFonts w:cstheme="minorHAnsi"/>
        </w:rPr>
        <w:t xml:space="preserve"> support. It is recommended to set this to “gpu” to speed up the basecalling process. And in this case, you will also need to adjust the default values for </w:t>
      </w:r>
    </w:p>
    <w:p w14:paraId="1D4A329A" w14:textId="77777777" w:rsidR="00BB2EEA" w:rsidRDefault="00BB2EEA" w:rsidP="00BB2EEA">
      <w:pPr>
        <w:pStyle w:val="ac"/>
        <w:ind w:left="1276"/>
        <w:jc w:val="both"/>
        <w:rPr>
          <w:rFonts w:cstheme="minorHAnsi"/>
        </w:rPr>
      </w:pPr>
      <w:r w:rsidRPr="00CA3277">
        <w:rPr>
          <w:rFonts w:ascii="Courier New" w:eastAsia="Times New Roman" w:hAnsi="Courier New" w:cs="Courier New"/>
          <w:sz w:val="20"/>
          <w:szCs w:val="20"/>
        </w:rPr>
        <w:t>gpu_bin_path,</w:t>
      </w:r>
      <w:r>
        <w:rPr>
          <w:rFonts w:cstheme="minorHAnsi"/>
        </w:rPr>
        <w:t xml:space="preserve"> </w:t>
      </w:r>
      <w:r w:rsidRPr="00CA3277">
        <w:rPr>
          <w:rFonts w:ascii="Courier New" w:eastAsia="Times New Roman" w:hAnsi="Courier New" w:cs="Courier New"/>
          <w:sz w:val="20"/>
          <w:szCs w:val="20"/>
        </w:rPr>
        <w:t>gpu_lib_path</w:t>
      </w:r>
      <w:r>
        <w:rPr>
          <w:rFonts w:cstheme="minorHAnsi"/>
        </w:rPr>
        <w:t xml:space="preserve">, and </w:t>
      </w:r>
      <w:r w:rsidRPr="00CA3277">
        <w:rPr>
          <w:rFonts w:ascii="Courier New" w:hAnsi="Courier New" w:cs="Courier New"/>
          <w:sz w:val="20"/>
          <w:szCs w:val="20"/>
        </w:rPr>
        <w:t>gpu_include_path</w:t>
      </w:r>
      <w:r>
        <w:rPr>
          <w:rFonts w:cstheme="minorHAnsi"/>
        </w:rPr>
        <w:t xml:space="preserve"> based on your own CUDA environment.</w:t>
      </w:r>
    </w:p>
    <w:p w14:paraId="428410E4" w14:textId="77777777" w:rsidR="00BB2EEA" w:rsidRPr="00BB2EEA" w:rsidRDefault="00BB2EEA" w:rsidP="00BB2EEA">
      <w:pPr>
        <w:pStyle w:val="ac"/>
        <w:numPr>
          <w:ilvl w:val="0"/>
          <w:numId w:val="22"/>
        </w:numPr>
        <w:ind w:left="1276"/>
        <w:jc w:val="both"/>
        <w:rPr>
          <w:rFonts w:ascii="Courier New" w:eastAsia="Times New Roman" w:hAnsi="Courier New" w:cs="Courier New"/>
          <w:sz w:val="20"/>
          <w:szCs w:val="20"/>
        </w:rPr>
      </w:pPr>
      <w:r w:rsidRPr="00BB2EEA">
        <w:rPr>
          <w:rFonts w:ascii="Courier New" w:eastAsia="Times New Roman" w:hAnsi="Courier New" w:cs="Courier New"/>
          <w:sz w:val="20"/>
          <w:szCs w:val="20"/>
        </w:rPr>
        <w:t xml:space="preserve">sample_id </w:t>
      </w:r>
    </w:p>
    <w:p w14:paraId="5F88D796" w14:textId="11ADBC70" w:rsidR="00BB2EEA" w:rsidRPr="00BB2EEA" w:rsidRDefault="00BB2EEA" w:rsidP="00BB2EEA">
      <w:pPr>
        <w:pStyle w:val="ac"/>
        <w:numPr>
          <w:ilvl w:val="0"/>
          <w:numId w:val="22"/>
        </w:numPr>
        <w:ind w:left="1276"/>
        <w:jc w:val="both"/>
        <w:rPr>
          <w:rFonts w:ascii="Courier New" w:eastAsia="Times New Roman" w:hAnsi="Courier New" w:cs="Courier New"/>
          <w:sz w:val="20"/>
          <w:szCs w:val="20"/>
        </w:rPr>
      </w:pPr>
      <w:r>
        <w:rPr>
          <w:rFonts w:ascii="Courier New" w:eastAsia="Times New Roman" w:hAnsi="Courier New" w:cs="Courier New"/>
          <w:sz w:val="20"/>
          <w:szCs w:val="20"/>
        </w:rPr>
        <w:t>flowcell</w:t>
      </w:r>
      <w:r w:rsidRPr="00BB2EEA">
        <w:rPr>
          <w:rFonts w:ascii="Courier New" w:eastAsia="Times New Roman" w:hAnsi="Courier New" w:cs="Courier New"/>
          <w:sz w:val="20"/>
          <w:szCs w:val="20"/>
        </w:rPr>
        <w:t>_</w:t>
      </w:r>
      <w:r>
        <w:rPr>
          <w:rFonts w:ascii="Courier New" w:eastAsia="Times New Roman" w:hAnsi="Courier New" w:cs="Courier New"/>
          <w:sz w:val="20"/>
          <w:szCs w:val="20"/>
        </w:rPr>
        <w:t>version</w:t>
      </w:r>
      <w:r w:rsidRPr="00BB2EEA">
        <w:rPr>
          <w:rFonts w:ascii="Courier New" w:eastAsia="Times New Roman" w:hAnsi="Courier New" w:cs="Courier New"/>
          <w:sz w:val="20"/>
          <w:szCs w:val="20"/>
        </w:rPr>
        <w:t xml:space="preserve"> </w:t>
      </w:r>
    </w:p>
    <w:p w14:paraId="1FC390C0" w14:textId="77777777" w:rsidR="00BB2EEA" w:rsidRPr="00BB2EEA" w:rsidRDefault="00BB2EEA" w:rsidP="00BB2EEA">
      <w:pPr>
        <w:pStyle w:val="ac"/>
        <w:numPr>
          <w:ilvl w:val="0"/>
          <w:numId w:val="22"/>
        </w:numPr>
        <w:ind w:left="1276"/>
        <w:jc w:val="both"/>
        <w:rPr>
          <w:rFonts w:ascii="Courier New" w:eastAsia="Times New Roman" w:hAnsi="Courier New" w:cs="Courier New"/>
          <w:sz w:val="20"/>
          <w:szCs w:val="20"/>
        </w:rPr>
      </w:pPr>
      <w:r>
        <w:rPr>
          <w:rFonts w:ascii="Courier New" w:eastAsia="Times New Roman" w:hAnsi="Courier New" w:cs="Courier New"/>
          <w:sz w:val="20"/>
          <w:szCs w:val="20"/>
        </w:rPr>
        <w:t>sequencing</w:t>
      </w:r>
      <w:r w:rsidRPr="00BB2EEA">
        <w:rPr>
          <w:rFonts w:ascii="Courier New" w:eastAsia="Times New Roman" w:hAnsi="Courier New" w:cs="Courier New"/>
          <w:sz w:val="20"/>
          <w:szCs w:val="20"/>
        </w:rPr>
        <w:t>_</w:t>
      </w:r>
      <w:r>
        <w:rPr>
          <w:rFonts w:ascii="Courier New" w:eastAsia="Times New Roman" w:hAnsi="Courier New" w:cs="Courier New"/>
          <w:sz w:val="20"/>
          <w:szCs w:val="20"/>
        </w:rPr>
        <w:t>kit_version</w:t>
      </w:r>
      <w:r w:rsidRPr="00BB2EEA">
        <w:rPr>
          <w:rFonts w:ascii="Courier New" w:eastAsia="Times New Roman" w:hAnsi="Courier New" w:cs="Courier New"/>
          <w:sz w:val="20"/>
          <w:szCs w:val="20"/>
        </w:rPr>
        <w:t xml:space="preserve"> </w:t>
      </w:r>
    </w:p>
    <w:p w14:paraId="2C94E7DF" w14:textId="77777777" w:rsidR="00BB2EEA" w:rsidRPr="00CA3277" w:rsidRDefault="00BB2EEA" w:rsidP="00BB2EEA">
      <w:pPr>
        <w:pStyle w:val="ac"/>
        <w:ind w:left="1276"/>
        <w:jc w:val="both"/>
        <w:rPr>
          <w:rFonts w:cstheme="minorHAnsi"/>
        </w:rPr>
      </w:pPr>
    </w:p>
    <w:p w14:paraId="718F5FD0" w14:textId="77777777" w:rsidR="009508D6" w:rsidRDefault="009508D6" w:rsidP="00BB2EEA">
      <w:pPr>
        <w:jc w:val="both"/>
        <w:rPr>
          <w:rFonts w:cstheme="minorHAnsi"/>
        </w:rPr>
      </w:pPr>
    </w:p>
    <w:p w14:paraId="247708FD" w14:textId="3F841171" w:rsidR="009508D6" w:rsidRDefault="009508D6" w:rsidP="00C70045">
      <w:pPr>
        <w:ind w:left="709"/>
        <w:jc w:val="both"/>
        <w:rPr>
          <w:rFonts w:cstheme="minorHAnsi"/>
        </w:rPr>
      </w:pPr>
      <w:r>
        <w:rPr>
          <w:rFonts w:cstheme="minorHAnsi"/>
        </w:rPr>
        <w:t xml:space="preserve">For our testing example, Figure 4 shows how the basecalling parameters should be set for the sample </w:t>
      </w:r>
      <w:r w:rsidR="00ED110E">
        <w:rPr>
          <w:rFonts w:cstheme="minorHAnsi"/>
        </w:rPr>
        <w:t>vir1</w:t>
      </w:r>
      <w:r>
        <w:rPr>
          <w:rFonts w:cstheme="minorHAnsi"/>
        </w:rPr>
        <w:t xml:space="preserve">.rep1 (Figure 4). </w:t>
      </w:r>
    </w:p>
    <w:p w14:paraId="692D4AE6" w14:textId="77777777" w:rsidR="009508D6" w:rsidRDefault="009508D6" w:rsidP="00BB2EEA">
      <w:pPr>
        <w:jc w:val="both"/>
        <w:rPr>
          <w:rFonts w:cstheme="minorHAnsi"/>
        </w:rPr>
      </w:pPr>
    </w:p>
    <w:p w14:paraId="417416F3" w14:textId="77777777" w:rsidR="009508D6" w:rsidRDefault="009508D6" w:rsidP="00BB2EEA">
      <w:pPr>
        <w:jc w:val="both"/>
        <w:rPr>
          <w:rFonts w:cstheme="minorHAnsi"/>
        </w:rPr>
      </w:pPr>
    </w:p>
    <w:p w14:paraId="4F60DFD6" w14:textId="77777777" w:rsidR="009508D6" w:rsidRDefault="009508D6" w:rsidP="00BB2EEA">
      <w:pPr>
        <w:jc w:val="both"/>
        <w:rPr>
          <w:rFonts w:cstheme="minorHAnsi"/>
        </w:rPr>
      </w:pPr>
    </w:p>
    <w:p w14:paraId="5E72F704" w14:textId="77777777" w:rsidR="009508D6" w:rsidRDefault="009508D6" w:rsidP="00BB2EEA">
      <w:pPr>
        <w:jc w:val="both"/>
        <w:rPr>
          <w:rFonts w:cstheme="minorHAnsi"/>
        </w:rPr>
      </w:pPr>
    </w:p>
    <w:p w14:paraId="352D3050" w14:textId="041F4825" w:rsidR="00D83BCD" w:rsidRDefault="00D83BCD" w:rsidP="000668A7">
      <w:pPr>
        <w:pStyle w:val="ac"/>
        <w:jc w:val="both"/>
        <w:rPr>
          <w:rFonts w:cstheme="minorHAnsi"/>
        </w:rPr>
      </w:pPr>
    </w:p>
    <w:p w14:paraId="3F1F6C9D" w14:textId="2A7DB345" w:rsidR="00D83BCD" w:rsidRDefault="00430CCB" w:rsidP="000668A7">
      <w:pPr>
        <w:pStyle w:val="ac"/>
        <w:jc w:val="both"/>
        <w:rPr>
          <w:rFonts w:cstheme="minorHAnsi"/>
        </w:rPr>
      </w:pPr>
      <w:r w:rsidRPr="00430CCB">
        <w:rPr>
          <w:rFonts w:cstheme="minorHAnsi"/>
          <w:noProof/>
        </w:rPr>
        <w:lastRenderedPageBreak/>
        <w:drawing>
          <wp:inline distT="0" distB="0" distL="0" distR="0" wp14:anchorId="335319DC" wp14:editId="6B65B625">
            <wp:extent cx="5660902" cy="1967948"/>
            <wp:effectExtent l="0" t="0" r="3810" b="635"/>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33"/>
                    <a:stretch>
                      <a:fillRect/>
                    </a:stretch>
                  </pic:blipFill>
                  <pic:spPr>
                    <a:xfrm>
                      <a:off x="0" y="0"/>
                      <a:ext cx="5681248" cy="1975021"/>
                    </a:xfrm>
                    <a:prstGeom prst="rect">
                      <a:avLst/>
                    </a:prstGeom>
                  </pic:spPr>
                </pic:pic>
              </a:graphicData>
            </a:graphic>
          </wp:inline>
        </w:drawing>
      </w:r>
    </w:p>
    <w:p w14:paraId="0CD320E6" w14:textId="04CB3456" w:rsidR="00D83BCD" w:rsidRPr="00C70045" w:rsidRDefault="00D83BCD" w:rsidP="00C70045">
      <w:pPr>
        <w:pStyle w:val="ac"/>
        <w:jc w:val="both"/>
        <w:rPr>
          <w:rFonts w:eastAsia="Times New Roman" w:cstheme="minorHAnsi"/>
          <w:i/>
          <w:iCs/>
          <w:sz w:val="20"/>
          <w:szCs w:val="20"/>
        </w:rPr>
      </w:pPr>
      <w:r w:rsidRPr="007E1795">
        <w:rPr>
          <w:rFonts w:eastAsia="Times New Roman" w:cstheme="minorHAnsi"/>
          <w:i/>
          <w:iCs/>
          <w:sz w:val="20"/>
          <w:szCs w:val="20"/>
        </w:rPr>
        <w:t xml:space="preserve">Figure </w:t>
      </w:r>
      <w:r>
        <w:rPr>
          <w:rFonts w:eastAsia="Times New Roman" w:cstheme="minorHAnsi"/>
          <w:i/>
          <w:iCs/>
          <w:sz w:val="20"/>
          <w:szCs w:val="20"/>
        </w:rPr>
        <w:t>4</w:t>
      </w:r>
      <w:r w:rsidRPr="007E1795">
        <w:rPr>
          <w:rFonts w:eastAsia="Times New Roman" w:cstheme="minorHAnsi"/>
          <w:i/>
          <w:iCs/>
          <w:sz w:val="20"/>
          <w:szCs w:val="20"/>
        </w:rPr>
        <w:t xml:space="preserve">. </w:t>
      </w:r>
      <w:r>
        <w:rPr>
          <w:rFonts w:eastAsia="Times New Roman" w:cstheme="minorHAnsi"/>
          <w:i/>
          <w:iCs/>
          <w:sz w:val="20"/>
          <w:szCs w:val="20"/>
        </w:rPr>
        <w:t>The</w:t>
      </w:r>
      <w:r w:rsidRPr="007E1795">
        <w:rPr>
          <w:rFonts w:eastAsia="Times New Roman" w:cstheme="minorHAnsi"/>
          <w:i/>
          <w:iCs/>
          <w:sz w:val="20"/>
          <w:szCs w:val="20"/>
        </w:rPr>
        <w:t xml:space="preserve"> </w:t>
      </w:r>
      <w:r>
        <w:rPr>
          <w:rFonts w:eastAsia="Times New Roman" w:cstheme="minorHAnsi"/>
          <w:i/>
          <w:iCs/>
          <w:sz w:val="20"/>
          <w:szCs w:val="20"/>
        </w:rPr>
        <w:t>customizable</w:t>
      </w:r>
      <w:r w:rsidRPr="007E1795">
        <w:rPr>
          <w:rFonts w:eastAsia="Times New Roman" w:cstheme="minorHAnsi"/>
          <w:i/>
          <w:iCs/>
          <w:sz w:val="20"/>
          <w:szCs w:val="20"/>
        </w:rPr>
        <w:t xml:space="preserve"> parameter setting section in the </w:t>
      </w:r>
      <w:r>
        <w:rPr>
          <w:rFonts w:eastAsia="Times New Roman" w:cstheme="minorHAnsi"/>
          <w:i/>
          <w:iCs/>
          <w:sz w:val="20"/>
          <w:szCs w:val="20"/>
        </w:rPr>
        <w:t xml:space="preserve">NanoTrans.00.Nanopore_Reads_Preprocessing.sh </w:t>
      </w:r>
      <w:r w:rsidRPr="007E1795">
        <w:rPr>
          <w:rFonts w:eastAsia="Times New Roman" w:cstheme="minorHAnsi"/>
          <w:i/>
          <w:iCs/>
          <w:sz w:val="20"/>
          <w:szCs w:val="20"/>
        </w:rPr>
        <w:t xml:space="preserve">bash script. </w:t>
      </w:r>
    </w:p>
    <w:p w14:paraId="74528A8E" w14:textId="77777777" w:rsidR="00CA3277" w:rsidRDefault="00CA3277" w:rsidP="00CA3277">
      <w:pPr>
        <w:jc w:val="both"/>
        <w:rPr>
          <w:rFonts w:cstheme="minorHAnsi"/>
        </w:rPr>
      </w:pPr>
    </w:p>
    <w:p w14:paraId="70C4FC25" w14:textId="040ECEA9" w:rsidR="007D14FC" w:rsidRDefault="00BB2EEA" w:rsidP="00BB2EEA">
      <w:pPr>
        <w:ind w:left="709"/>
        <w:jc w:val="both"/>
        <w:rPr>
          <w:rFonts w:cstheme="minorHAnsi"/>
        </w:rPr>
      </w:pPr>
      <w:r>
        <w:rPr>
          <w:rFonts w:cstheme="minorHAnsi"/>
        </w:rPr>
        <w:t>Once this is all set. Run the bash script to perform basecalling</w:t>
      </w:r>
      <w:r w:rsidR="009508D6">
        <w:rPr>
          <w:rFonts w:cstheme="minorHAnsi"/>
        </w:rPr>
        <w:t xml:space="preserve"> and quality-control summarization</w:t>
      </w:r>
      <w:r>
        <w:rPr>
          <w:rFonts w:cstheme="minorHAnsi"/>
        </w:rPr>
        <w:t xml:space="preserve">. </w:t>
      </w:r>
    </w:p>
    <w:p w14:paraId="471AEE7A" w14:textId="37E18ECE" w:rsidR="00CE27D9" w:rsidRPr="000668A7" w:rsidRDefault="00CE27D9" w:rsidP="00BB2EEA">
      <w:pPr>
        <w:ind w:left="709"/>
        <w:jc w:val="both"/>
        <w:rPr>
          <w:rFonts w:cstheme="minorHAnsi"/>
        </w:rPr>
      </w:pPr>
      <w:r>
        <w:rPr>
          <w:rFonts w:ascii="Courier New" w:eastAsia="Times New Roman" w:hAnsi="Courier New" w:cs="Courier New"/>
          <w:sz w:val="20"/>
          <w:szCs w:val="20"/>
        </w:rPr>
        <w:t>cd 00.Long_Reads</w:t>
      </w:r>
    </w:p>
    <w:p w14:paraId="29885CC0" w14:textId="47B62FED" w:rsidR="007D14FC" w:rsidRDefault="007D14FC" w:rsidP="007D14FC">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bash </w:t>
      </w:r>
      <w:r w:rsidR="00BB2EEA">
        <w:rPr>
          <w:rFonts w:ascii="Courier New" w:eastAsia="Times New Roman" w:hAnsi="Courier New" w:cs="Courier New"/>
          <w:sz w:val="20"/>
          <w:szCs w:val="20"/>
        </w:rPr>
        <w:t>NanoTrans</w:t>
      </w:r>
      <w:r w:rsidR="009B6364" w:rsidRPr="009B6364">
        <w:rPr>
          <w:rFonts w:ascii="Courier New" w:eastAsia="Times New Roman" w:hAnsi="Courier New" w:cs="Courier New"/>
          <w:sz w:val="20"/>
          <w:szCs w:val="20"/>
        </w:rPr>
        <w:t>.00.</w:t>
      </w:r>
      <w:r w:rsidR="00BB2EEA" w:rsidRPr="00D83BCD">
        <w:rPr>
          <w:rFonts w:ascii="Courier New" w:eastAsia="Times New Roman" w:hAnsi="Courier New" w:cs="Courier New"/>
          <w:sz w:val="20"/>
          <w:szCs w:val="20"/>
        </w:rPr>
        <w:t>Nanopore_Reads_Preprocessing</w:t>
      </w:r>
      <w:r w:rsidR="009B6364" w:rsidRPr="009B6364">
        <w:rPr>
          <w:rFonts w:ascii="Courier New" w:eastAsia="Times New Roman" w:hAnsi="Courier New" w:cs="Courier New"/>
          <w:sz w:val="20"/>
          <w:szCs w:val="20"/>
        </w:rPr>
        <w:t>.sh</w:t>
      </w:r>
    </w:p>
    <w:p w14:paraId="33597D00" w14:textId="0C0D919D" w:rsidR="00BB2EEA" w:rsidRDefault="00BB2EEA" w:rsidP="007D14FC">
      <w:pPr>
        <w:pStyle w:val="ac"/>
        <w:jc w:val="both"/>
        <w:rPr>
          <w:rFonts w:ascii="Courier New" w:eastAsia="Times New Roman" w:hAnsi="Courier New" w:cs="Courier New"/>
          <w:sz w:val="20"/>
          <w:szCs w:val="20"/>
        </w:rPr>
      </w:pPr>
    </w:p>
    <w:p w14:paraId="7CC801B4" w14:textId="2166EFEC" w:rsidR="00BB2EEA" w:rsidRDefault="00BB2EEA" w:rsidP="007D14FC">
      <w:pPr>
        <w:pStyle w:val="ac"/>
        <w:jc w:val="both"/>
        <w:rPr>
          <w:rFonts w:eastAsia="Times New Roman" w:cstheme="minorHAnsi"/>
        </w:rPr>
      </w:pPr>
      <w:r w:rsidRPr="00BB2EEA">
        <w:rPr>
          <w:rFonts w:eastAsia="Times New Roman" w:cstheme="minorHAnsi"/>
        </w:rPr>
        <w:t>Upon finishing, the basecalled reads in fast5 format will be placed under</w:t>
      </w:r>
      <w:r>
        <w:rPr>
          <w:rFonts w:eastAsia="Times New Roman" w:cstheme="minorHAnsi"/>
        </w:rPr>
        <w:t>:</w:t>
      </w:r>
      <w:r>
        <w:rPr>
          <w:rFonts w:eastAsia="Times New Roman" w:cstheme="minorHAnsi"/>
        </w:rPr>
        <w:br/>
      </w:r>
      <w:r w:rsidRPr="00BB2EEA">
        <w:rPr>
          <w:rFonts w:ascii="Courier New" w:eastAsia="Times New Roman" w:hAnsi="Courier New" w:cs="Courier New"/>
          <w:sz w:val="20"/>
          <w:szCs w:val="20"/>
        </w:rPr>
        <w:t>Project_Example/00.Long_Reads/basecalled_fast5/&lt;sample_id&gt;</w:t>
      </w:r>
    </w:p>
    <w:p w14:paraId="29836434" w14:textId="3218A7FE" w:rsidR="00BB2EEA" w:rsidRDefault="00BB2EEA" w:rsidP="00BB2EEA">
      <w:pPr>
        <w:pStyle w:val="ac"/>
        <w:jc w:val="both"/>
        <w:rPr>
          <w:rFonts w:eastAsia="Times New Roman" w:cstheme="minorHAnsi"/>
        </w:rPr>
      </w:pPr>
      <w:r>
        <w:rPr>
          <w:rFonts w:eastAsia="Times New Roman" w:cstheme="minorHAnsi"/>
        </w:rPr>
        <w:t>The basecalled reads in fastq format will be place under:</w:t>
      </w:r>
    </w:p>
    <w:p w14:paraId="4C8DE3D1" w14:textId="2BEF96D9" w:rsidR="00BB2EEA" w:rsidRDefault="00BB2EEA" w:rsidP="00BB2EEA">
      <w:pPr>
        <w:pStyle w:val="ac"/>
        <w:jc w:val="both"/>
        <w:rPr>
          <w:rFonts w:ascii="Courier New" w:eastAsia="Times New Roman" w:hAnsi="Courier New" w:cs="Courier New"/>
          <w:sz w:val="20"/>
          <w:szCs w:val="20"/>
        </w:rPr>
      </w:pPr>
      <w:r>
        <w:rPr>
          <w:rFonts w:eastAsia="Times New Roman" w:cstheme="minorHAnsi"/>
        </w:rPr>
        <w:t xml:space="preserve"> </w:t>
      </w:r>
      <w:r w:rsidRPr="00BB2EEA">
        <w:rPr>
          <w:rFonts w:ascii="Courier New" w:eastAsia="Times New Roman" w:hAnsi="Courier New" w:cs="Courier New"/>
          <w:sz w:val="20"/>
          <w:szCs w:val="20"/>
        </w:rPr>
        <w:t>Project_Example/00.Long_Reads/basecalled_fast5/&lt;sample_id&gt;</w:t>
      </w:r>
    </w:p>
    <w:p w14:paraId="7F769AEA" w14:textId="281DC197" w:rsidR="00BB2EEA" w:rsidRDefault="00BB2EEA" w:rsidP="00BB2EEA">
      <w:pPr>
        <w:pStyle w:val="ac"/>
        <w:jc w:val="both"/>
        <w:rPr>
          <w:rFonts w:eastAsia="Times New Roman" w:cstheme="minorHAnsi"/>
        </w:rPr>
      </w:pPr>
      <w:r>
        <w:rPr>
          <w:rFonts w:eastAsia="Times New Roman" w:cstheme="minorHAnsi"/>
        </w:rPr>
        <w:t>The quality control summary report for the basecalled reads will be place under:</w:t>
      </w:r>
    </w:p>
    <w:p w14:paraId="2F796AED" w14:textId="1CC03941" w:rsidR="00BB2EEA" w:rsidRDefault="00BB2EEA" w:rsidP="00BB2EEA">
      <w:pPr>
        <w:pStyle w:val="ac"/>
        <w:jc w:val="both"/>
        <w:rPr>
          <w:rFonts w:ascii="Courier New" w:eastAsia="Times New Roman" w:hAnsi="Courier New" w:cs="Courier New"/>
          <w:sz w:val="20"/>
          <w:szCs w:val="20"/>
        </w:rPr>
      </w:pPr>
      <w:r w:rsidRPr="00BB2EEA">
        <w:rPr>
          <w:rFonts w:ascii="Courier New" w:eastAsia="Times New Roman" w:hAnsi="Courier New" w:cs="Courier New"/>
          <w:sz w:val="20"/>
          <w:szCs w:val="20"/>
        </w:rPr>
        <w:t>Project_Example/00.Long_Reads/basecalled_</w:t>
      </w:r>
      <w:r>
        <w:rPr>
          <w:rFonts w:ascii="Courier New" w:eastAsia="Times New Roman" w:hAnsi="Courier New" w:cs="Courier New"/>
          <w:sz w:val="20"/>
          <w:szCs w:val="20"/>
        </w:rPr>
        <w:t>summary</w:t>
      </w:r>
      <w:r w:rsidRPr="00BB2EEA">
        <w:rPr>
          <w:rFonts w:ascii="Courier New" w:eastAsia="Times New Roman" w:hAnsi="Courier New" w:cs="Courier New"/>
          <w:sz w:val="20"/>
          <w:szCs w:val="20"/>
        </w:rPr>
        <w:t>/&lt;sample_id&gt;</w:t>
      </w:r>
    </w:p>
    <w:p w14:paraId="217ACF7C" w14:textId="77777777" w:rsidR="00BB2EEA" w:rsidRDefault="00BB2EEA" w:rsidP="00BB2EEA">
      <w:pPr>
        <w:pStyle w:val="ac"/>
        <w:jc w:val="both"/>
        <w:rPr>
          <w:rFonts w:eastAsia="Times New Roman" w:cstheme="minorHAnsi"/>
        </w:rPr>
      </w:pPr>
    </w:p>
    <w:p w14:paraId="0EEEB422" w14:textId="39DAC54C" w:rsidR="005E3810" w:rsidRPr="009508D6" w:rsidRDefault="009508D6" w:rsidP="009508D6">
      <w:pPr>
        <w:pStyle w:val="ac"/>
        <w:jc w:val="both"/>
        <w:rPr>
          <w:rFonts w:eastAsia="Times New Roman" w:cstheme="minorHAnsi"/>
        </w:rPr>
      </w:pPr>
      <w:r>
        <w:rPr>
          <w:rFonts w:eastAsia="Times New Roman" w:cstheme="minorHAnsi"/>
        </w:rPr>
        <w:t xml:space="preserve">You can repeat this process for all the samples. </w:t>
      </w:r>
    </w:p>
    <w:p w14:paraId="4D5F5751" w14:textId="77777777" w:rsidR="003E543F" w:rsidRDefault="003E543F" w:rsidP="003E543F">
      <w:pPr>
        <w:pStyle w:val="ac"/>
        <w:jc w:val="both"/>
        <w:rPr>
          <w:rFonts w:cstheme="minorHAnsi"/>
        </w:rPr>
      </w:pPr>
    </w:p>
    <w:p w14:paraId="0078E391" w14:textId="788F1A31" w:rsidR="008F577B" w:rsidRDefault="003E543F" w:rsidP="002600AA">
      <w:pPr>
        <w:pStyle w:val="ac"/>
        <w:numPr>
          <w:ilvl w:val="0"/>
          <w:numId w:val="8"/>
        </w:numPr>
        <w:jc w:val="both"/>
        <w:rPr>
          <w:rFonts w:cstheme="minorHAnsi"/>
        </w:rPr>
      </w:pPr>
      <w:r w:rsidRPr="008F577B">
        <w:rPr>
          <w:rFonts w:cstheme="minorHAnsi"/>
          <w:b/>
          <w:bCs/>
        </w:rPr>
        <w:t xml:space="preserve">Mapping </w:t>
      </w:r>
      <w:r w:rsidR="00C70045">
        <w:rPr>
          <w:rFonts w:cstheme="minorHAnsi"/>
          <w:b/>
          <w:bCs/>
        </w:rPr>
        <w:t>basecalled reads</w:t>
      </w:r>
      <w:r w:rsidRPr="008F577B">
        <w:rPr>
          <w:rFonts w:cstheme="minorHAnsi"/>
          <w:b/>
          <w:bCs/>
        </w:rPr>
        <w:t xml:space="preserve"> to the preprocessed reference genome.</w:t>
      </w:r>
      <w:r w:rsidRPr="004D2163">
        <w:rPr>
          <w:rFonts w:cstheme="minorHAnsi"/>
        </w:rPr>
        <w:t xml:space="preserve"> </w:t>
      </w:r>
    </w:p>
    <w:p w14:paraId="0E52DBE1" w14:textId="77777777" w:rsidR="008F577B" w:rsidRDefault="008F577B" w:rsidP="008F577B">
      <w:pPr>
        <w:pStyle w:val="ac"/>
        <w:jc w:val="both"/>
        <w:rPr>
          <w:rFonts w:cstheme="minorHAnsi"/>
        </w:rPr>
      </w:pPr>
    </w:p>
    <w:p w14:paraId="6BF3F4BC" w14:textId="4C27E971" w:rsidR="00044075" w:rsidRDefault="00044075" w:rsidP="008F577B">
      <w:pPr>
        <w:pStyle w:val="ac"/>
        <w:jc w:val="both"/>
        <w:rPr>
          <w:rFonts w:cstheme="minorHAnsi"/>
        </w:rPr>
      </w:pPr>
      <w:r>
        <w:rPr>
          <w:rFonts w:cstheme="minorHAnsi"/>
        </w:rPr>
        <w:t xml:space="preserve">At this step, </w:t>
      </w:r>
      <w:r w:rsidR="00C70045">
        <w:rPr>
          <w:rFonts w:cstheme="minorHAnsi"/>
        </w:rPr>
        <w:t>NanoTrans</w:t>
      </w:r>
      <w:r>
        <w:rPr>
          <w:rFonts w:cstheme="minorHAnsi"/>
        </w:rPr>
        <w:t xml:space="preserve"> will map the reads of </w:t>
      </w:r>
      <w:r w:rsidR="00C70045">
        <w:rPr>
          <w:rFonts w:cstheme="minorHAnsi"/>
        </w:rPr>
        <w:t>each</w:t>
      </w:r>
      <w:r w:rsidR="008D0763">
        <w:rPr>
          <w:rFonts w:cstheme="minorHAnsi"/>
        </w:rPr>
        <w:t xml:space="preserve"> sample</w:t>
      </w:r>
      <w:r>
        <w:rPr>
          <w:rFonts w:cstheme="minorHAnsi"/>
        </w:rPr>
        <w:t xml:space="preserve"> to the reference genome. </w:t>
      </w:r>
      <w:r w:rsidR="00C70045">
        <w:rPr>
          <w:rFonts w:cstheme="minorHAnsi"/>
        </w:rPr>
        <w:t>A mapping</w:t>
      </w:r>
      <w:r w:rsidR="008D0763">
        <w:rPr>
          <w:rFonts w:cstheme="minorHAnsi"/>
        </w:rPr>
        <w:t xml:space="preserve"> </w:t>
      </w:r>
      <w:r w:rsidR="00C70045">
        <w:rPr>
          <w:rFonts w:cstheme="minorHAnsi"/>
        </w:rPr>
        <w:t>report</w:t>
      </w:r>
      <w:r w:rsidR="008D0763">
        <w:rPr>
          <w:rFonts w:cstheme="minorHAnsi"/>
        </w:rPr>
        <w:t xml:space="preserve"> of each sample will be summarized automatically. </w:t>
      </w:r>
    </w:p>
    <w:p w14:paraId="7DECE005" w14:textId="77777777" w:rsidR="00044075" w:rsidRDefault="00044075" w:rsidP="008F577B">
      <w:pPr>
        <w:pStyle w:val="ac"/>
        <w:jc w:val="both"/>
        <w:rPr>
          <w:rFonts w:cstheme="minorHAnsi"/>
        </w:rPr>
      </w:pPr>
    </w:p>
    <w:p w14:paraId="3BEDE377" w14:textId="77777777" w:rsidR="00E90B8D" w:rsidRDefault="00C70045" w:rsidP="00D025EC">
      <w:pPr>
        <w:pStyle w:val="ac"/>
        <w:jc w:val="both"/>
        <w:rPr>
          <w:rFonts w:cstheme="minorHAnsi"/>
        </w:rPr>
      </w:pPr>
      <w:r>
        <w:rPr>
          <w:rFonts w:cstheme="minorHAnsi"/>
        </w:rPr>
        <w:t>NanoTrans</w:t>
      </w:r>
      <w:r w:rsidR="003E543F">
        <w:rPr>
          <w:rFonts w:cstheme="minorHAnsi"/>
        </w:rPr>
        <w:t xml:space="preserve"> </w:t>
      </w:r>
      <w:r w:rsidR="00660FC3" w:rsidRPr="004D2163">
        <w:rPr>
          <w:rFonts w:cstheme="minorHAnsi"/>
        </w:rPr>
        <w:t xml:space="preserve">use a </w:t>
      </w:r>
      <w:r w:rsidR="000E5711">
        <w:rPr>
          <w:rFonts w:cstheme="minorHAnsi"/>
        </w:rPr>
        <w:t xml:space="preserve">space- or </w:t>
      </w:r>
      <w:r w:rsidR="00660FC3" w:rsidRPr="004D2163">
        <w:rPr>
          <w:rFonts w:cstheme="minorHAnsi"/>
        </w:rPr>
        <w:t>tab-delimited master sample table</w:t>
      </w:r>
      <w:r w:rsidR="00D025EC">
        <w:rPr>
          <w:rFonts w:cstheme="minorHAnsi"/>
        </w:rPr>
        <w:t xml:space="preserve"> file (</w:t>
      </w:r>
      <w:r w:rsidR="005377E1">
        <w:rPr>
          <w:rFonts w:cstheme="minorHAnsi"/>
        </w:rPr>
        <w:t xml:space="preserve">e.g., </w:t>
      </w:r>
      <w:r w:rsidR="00D025EC" w:rsidRPr="008A5BF8">
        <w:rPr>
          <w:rFonts w:ascii="Courier New" w:eastAsia="Times New Roman" w:hAnsi="Courier New" w:cs="Courier New"/>
          <w:sz w:val="20"/>
          <w:szCs w:val="20"/>
        </w:rPr>
        <w:t>Master_Sample_Table.Batch_</w:t>
      </w:r>
      <w:r w:rsidR="00430CCB">
        <w:rPr>
          <w:rFonts w:ascii="Courier New" w:eastAsia="Times New Roman" w:hAnsi="Courier New" w:cs="Courier New"/>
          <w:sz w:val="20"/>
          <w:szCs w:val="20"/>
        </w:rPr>
        <w:t>Example</w:t>
      </w:r>
      <w:r w:rsidR="00D025EC" w:rsidRPr="008A5BF8">
        <w:rPr>
          <w:rFonts w:ascii="Courier New" w:eastAsia="Times New Roman" w:hAnsi="Courier New" w:cs="Courier New"/>
          <w:sz w:val="20"/>
          <w:szCs w:val="20"/>
        </w:rPr>
        <w:t>.txt</w:t>
      </w:r>
      <w:r w:rsidR="005377E1" w:rsidRPr="008A5BF8">
        <w:rPr>
          <w:rFonts w:ascii="Courier New" w:eastAsia="Times New Roman" w:hAnsi="Courier New" w:cs="Courier New"/>
          <w:sz w:val="20"/>
          <w:szCs w:val="20"/>
        </w:rPr>
        <w:t xml:space="preserve"> </w:t>
      </w:r>
      <w:r w:rsidR="005377E1" w:rsidRPr="001E7500">
        <w:t>for t</w:t>
      </w:r>
      <w:r w:rsidR="005377E1">
        <w:rPr>
          <w:rFonts w:cstheme="minorHAnsi"/>
        </w:rPr>
        <w:t>he testing example, in which “Batch_</w:t>
      </w:r>
      <w:r w:rsidR="00430CCB">
        <w:rPr>
          <w:rFonts w:cstheme="minorHAnsi"/>
        </w:rPr>
        <w:t>Example</w:t>
      </w:r>
      <w:r w:rsidR="005377E1">
        <w:rPr>
          <w:rFonts w:cstheme="minorHAnsi"/>
        </w:rPr>
        <w:t>” is the specified batch_id</w:t>
      </w:r>
      <w:r w:rsidR="00D025EC">
        <w:rPr>
          <w:rFonts w:cstheme="minorHAnsi"/>
        </w:rPr>
        <w:t>)</w:t>
      </w:r>
      <w:r w:rsidR="00660FC3" w:rsidRPr="004D2163">
        <w:rPr>
          <w:rFonts w:cstheme="minorHAnsi"/>
        </w:rPr>
        <w:t xml:space="preserve"> to control </w:t>
      </w:r>
      <w:r w:rsidR="00D025EC">
        <w:rPr>
          <w:rFonts w:cstheme="minorHAnsi"/>
        </w:rPr>
        <w:t xml:space="preserve">all downstream analysis </w:t>
      </w:r>
      <w:r w:rsidR="00660FC3" w:rsidRPr="004D2163">
        <w:rPr>
          <w:rFonts w:cstheme="minorHAnsi"/>
        </w:rPr>
        <w:t xml:space="preserve">in a </w:t>
      </w:r>
      <w:r w:rsidR="00465134" w:rsidRPr="004D2163">
        <w:rPr>
          <w:rFonts w:cstheme="minorHAnsi"/>
        </w:rPr>
        <w:t>batch-by-batch</w:t>
      </w:r>
      <w:r w:rsidR="00660FC3" w:rsidRPr="004D2163">
        <w:rPr>
          <w:rFonts w:cstheme="minorHAnsi"/>
        </w:rPr>
        <w:t xml:space="preserve"> fashion. </w:t>
      </w:r>
      <w:r w:rsidR="00D025EC">
        <w:rPr>
          <w:rFonts w:cstheme="minorHAnsi"/>
        </w:rPr>
        <w:t xml:space="preserve">Multiple samples from one or two comparison groups can be specified in a single master sample table file. </w:t>
      </w:r>
      <w:r w:rsidR="004066F1">
        <w:rPr>
          <w:rFonts w:cstheme="minorHAnsi"/>
        </w:rPr>
        <w:t xml:space="preserve">Samples from different batches can be processed </w:t>
      </w:r>
      <w:r w:rsidR="00044075">
        <w:rPr>
          <w:rFonts w:cstheme="minorHAnsi"/>
        </w:rPr>
        <w:t>at</w:t>
      </w:r>
      <w:r w:rsidR="004066F1">
        <w:rPr>
          <w:rFonts w:cstheme="minorHAnsi"/>
        </w:rPr>
        <w:t xml:space="preserve"> the same time without interference. </w:t>
      </w:r>
      <w:r w:rsidR="00660FC3" w:rsidRPr="004D2163">
        <w:rPr>
          <w:rFonts w:cstheme="minorHAnsi"/>
        </w:rPr>
        <w:t xml:space="preserve">Such master sample table should contain </w:t>
      </w:r>
      <w:r w:rsidR="00EB54F9">
        <w:rPr>
          <w:rFonts w:cstheme="minorHAnsi"/>
        </w:rPr>
        <w:t>6</w:t>
      </w:r>
      <w:r w:rsidR="00660FC3" w:rsidRPr="004D2163">
        <w:rPr>
          <w:rFonts w:cstheme="minorHAnsi"/>
        </w:rPr>
        <w:t xml:space="preserve"> columns: sample_id, </w:t>
      </w:r>
      <w:r w:rsidR="00D025EC">
        <w:rPr>
          <w:rFonts w:cstheme="minorHAnsi"/>
        </w:rPr>
        <w:t>comparison_group</w:t>
      </w:r>
      <w:r w:rsidR="00234149">
        <w:rPr>
          <w:rFonts w:cstheme="minorHAnsi"/>
        </w:rPr>
        <w:t xml:space="preserve">, </w:t>
      </w:r>
      <w:r w:rsidR="00D025EC">
        <w:rPr>
          <w:rFonts w:cstheme="minorHAnsi"/>
        </w:rPr>
        <w:t>replicate_id</w:t>
      </w:r>
      <w:r w:rsidR="00234149">
        <w:rPr>
          <w:rFonts w:cstheme="minorHAnsi"/>
        </w:rPr>
        <w:t xml:space="preserve">, </w:t>
      </w:r>
      <w:r w:rsidR="00D025EC">
        <w:rPr>
          <w:rFonts w:cstheme="minorHAnsi"/>
        </w:rPr>
        <w:t>basecalled_fastq_file, basecalled_fast5_dir, and note.</w:t>
      </w:r>
      <w:r w:rsidR="00660FC3" w:rsidRPr="00D025EC">
        <w:rPr>
          <w:rFonts w:cstheme="minorHAnsi"/>
        </w:rPr>
        <w:t xml:space="preserve"> The first </w:t>
      </w:r>
      <w:r w:rsidR="00EB54F9" w:rsidRPr="00D025EC">
        <w:rPr>
          <w:rFonts w:cstheme="minorHAnsi"/>
        </w:rPr>
        <w:t>5</w:t>
      </w:r>
      <w:r w:rsidR="00660FC3" w:rsidRPr="00D025EC">
        <w:rPr>
          <w:rFonts w:cstheme="minorHAnsi"/>
        </w:rPr>
        <w:t xml:space="preserve"> columns are </w:t>
      </w:r>
      <w:r w:rsidR="00234149" w:rsidRPr="00D025EC">
        <w:rPr>
          <w:rFonts w:cstheme="minorHAnsi"/>
        </w:rPr>
        <w:t>mandatory,</w:t>
      </w:r>
      <w:r w:rsidR="00660FC3" w:rsidRPr="00D025EC">
        <w:rPr>
          <w:rFonts w:cstheme="minorHAnsi"/>
        </w:rPr>
        <w:t xml:space="preserve"> </w:t>
      </w:r>
      <w:r w:rsidR="00234149" w:rsidRPr="00D025EC">
        <w:rPr>
          <w:rFonts w:cstheme="minorHAnsi"/>
        </w:rPr>
        <w:t>while</w:t>
      </w:r>
      <w:r w:rsidR="00660FC3" w:rsidRPr="00D025EC">
        <w:rPr>
          <w:rFonts w:cstheme="minorHAnsi"/>
        </w:rPr>
        <w:t xml:space="preserve"> the </w:t>
      </w:r>
      <w:r w:rsidR="00234149" w:rsidRPr="00D025EC">
        <w:rPr>
          <w:rFonts w:cstheme="minorHAnsi"/>
        </w:rPr>
        <w:t>last</w:t>
      </w:r>
      <w:r w:rsidR="00660FC3" w:rsidRPr="00D025EC">
        <w:rPr>
          <w:rFonts w:cstheme="minorHAnsi"/>
        </w:rPr>
        <w:t xml:space="preserve"> column is only for user’s self-</w:t>
      </w:r>
      <w:r w:rsidR="004066F1" w:rsidRPr="00D025EC">
        <w:rPr>
          <w:rFonts w:cstheme="minorHAnsi"/>
        </w:rPr>
        <w:t>documentation</w:t>
      </w:r>
      <w:r w:rsidR="00660FC3" w:rsidRPr="00D025EC">
        <w:rPr>
          <w:rFonts w:cstheme="minorHAnsi"/>
        </w:rPr>
        <w:t xml:space="preserve">. </w:t>
      </w:r>
      <w:r w:rsidR="004D2163" w:rsidRPr="00D025EC">
        <w:rPr>
          <w:rFonts w:cstheme="minorHAnsi"/>
        </w:rPr>
        <w:t>All lines started with “#” will be automatically ignored.</w:t>
      </w:r>
      <w:r w:rsidR="005D22E8" w:rsidRPr="00D025EC">
        <w:rPr>
          <w:rFonts w:cstheme="minorHAnsi"/>
        </w:rPr>
        <w:t xml:space="preserve"> </w:t>
      </w:r>
      <w:r w:rsidR="00D025EC">
        <w:rPr>
          <w:rFonts w:cstheme="minorHAnsi"/>
        </w:rPr>
        <w:t xml:space="preserve">For the sample id, this should be the same as the one that users used in the 00.Long_Reads module for reads basecalling and QC summary. </w:t>
      </w:r>
    </w:p>
    <w:p w14:paraId="0C236506" w14:textId="77777777" w:rsidR="00E90B8D" w:rsidRDefault="00E90B8D" w:rsidP="00D025EC">
      <w:pPr>
        <w:pStyle w:val="ac"/>
        <w:jc w:val="both"/>
        <w:rPr>
          <w:rFonts w:cstheme="minorHAnsi"/>
        </w:rPr>
      </w:pPr>
    </w:p>
    <w:p w14:paraId="44E744D0" w14:textId="77777777" w:rsidR="00E90B8D" w:rsidRPr="00F70DB8" w:rsidRDefault="00E90B8D" w:rsidP="00E90B8D">
      <w:pPr>
        <w:pStyle w:val="ac"/>
        <w:ind w:left="709"/>
        <w:jc w:val="both"/>
        <w:rPr>
          <w:rFonts w:eastAsia="宋体" w:cstheme="minorHAnsi"/>
          <w:b/>
          <w:bCs/>
          <w:color w:val="FF0000"/>
          <w:szCs w:val="20"/>
        </w:rPr>
      </w:pPr>
      <w:r w:rsidRPr="00F70DB8">
        <w:rPr>
          <w:rFonts w:eastAsia="Times New Roman" w:cstheme="minorHAnsi"/>
          <w:b/>
          <w:bCs/>
          <w:color w:val="FF0000"/>
          <w:szCs w:val="20"/>
        </w:rPr>
        <w:t>[Important Note</w:t>
      </w:r>
      <w:r w:rsidRPr="00F70DB8">
        <w:rPr>
          <w:rFonts w:eastAsia="宋体" w:cstheme="minorHAnsi"/>
          <w:b/>
          <w:bCs/>
          <w:color w:val="FF0000"/>
          <w:szCs w:val="20"/>
        </w:rPr>
        <w:t>]</w:t>
      </w:r>
    </w:p>
    <w:p w14:paraId="5EB99861" w14:textId="7747AACA" w:rsidR="00D025EC" w:rsidRPr="00E90B8D" w:rsidRDefault="00D025EC" w:rsidP="00D025EC">
      <w:pPr>
        <w:pStyle w:val="ac"/>
        <w:jc w:val="both"/>
        <w:rPr>
          <w:rFonts w:cstheme="minorHAnsi"/>
          <w:color w:val="FF0000"/>
        </w:rPr>
      </w:pPr>
      <w:r w:rsidRPr="00E90B8D">
        <w:rPr>
          <w:rFonts w:cstheme="minorHAnsi"/>
          <w:color w:val="FF0000"/>
        </w:rPr>
        <w:t xml:space="preserve">For specifying </w:t>
      </w:r>
      <w:r w:rsidR="00E90B8D" w:rsidRPr="00E90B8D">
        <w:rPr>
          <w:rFonts w:cstheme="minorHAnsi"/>
          <w:color w:val="FF0000"/>
        </w:rPr>
        <w:t xml:space="preserve">sample </w:t>
      </w:r>
      <w:r w:rsidR="00E90B8D">
        <w:rPr>
          <w:rFonts w:cstheme="minorHAnsi"/>
          <w:color w:val="FF0000"/>
        </w:rPr>
        <w:t>ID</w:t>
      </w:r>
      <w:r w:rsidR="00E90B8D" w:rsidRPr="00E90B8D">
        <w:rPr>
          <w:rFonts w:cstheme="minorHAnsi"/>
          <w:color w:val="FF0000"/>
        </w:rPr>
        <w:t xml:space="preserve"> and </w:t>
      </w:r>
      <w:r w:rsidRPr="00E90B8D">
        <w:rPr>
          <w:rFonts w:cstheme="minorHAnsi"/>
          <w:color w:val="FF0000"/>
        </w:rPr>
        <w:t>comparison group, again, no “-“ or “_” should be used. Only alphabet character, numeric numbers, and “.” can be used here. For replicate id, please naming different replicates as “rep1”, “rep2”, ….</w:t>
      </w:r>
    </w:p>
    <w:p w14:paraId="4AB5BAF4" w14:textId="77777777" w:rsidR="001F1E87" w:rsidRPr="004066F1" w:rsidRDefault="001F1E87" w:rsidP="004066F1">
      <w:pPr>
        <w:jc w:val="both"/>
        <w:rPr>
          <w:rFonts w:cstheme="minorHAnsi"/>
        </w:rPr>
      </w:pPr>
    </w:p>
    <w:p w14:paraId="36E2E840" w14:textId="786E6F6B" w:rsidR="001F1E87" w:rsidRDefault="001F1E87" w:rsidP="001F1E87">
      <w:pPr>
        <w:pStyle w:val="ac"/>
        <w:jc w:val="both"/>
        <w:rPr>
          <w:rFonts w:cstheme="minorHAnsi"/>
        </w:rPr>
      </w:pPr>
      <w:r>
        <w:rPr>
          <w:rFonts w:cstheme="minorHAnsi"/>
        </w:rPr>
        <w:t xml:space="preserve">For the testing example, </w:t>
      </w:r>
      <w:r w:rsidR="00D025EC">
        <w:rPr>
          <w:rFonts w:cstheme="minorHAnsi"/>
        </w:rPr>
        <w:t>NanoTrans</w:t>
      </w:r>
      <w:r>
        <w:rPr>
          <w:rFonts w:cstheme="minorHAnsi"/>
        </w:rPr>
        <w:t xml:space="preserve"> has already prepared a</w:t>
      </w:r>
      <w:r w:rsidR="005D22E8">
        <w:rPr>
          <w:rFonts w:cstheme="minorHAnsi"/>
        </w:rPr>
        <w:t xml:space="preserve"> sample master sample table</w:t>
      </w:r>
      <w:r w:rsidR="00731BAC">
        <w:rPr>
          <w:rFonts w:cstheme="minorHAnsi"/>
        </w:rPr>
        <w:t xml:space="preserve"> file (</w:t>
      </w:r>
      <w:r w:rsidR="00731BAC" w:rsidRPr="00731BAC">
        <w:rPr>
          <w:rFonts w:ascii="Courier New" w:eastAsia="Times New Roman" w:hAnsi="Courier New" w:cs="Courier New"/>
          <w:sz w:val="20"/>
          <w:szCs w:val="20"/>
        </w:rPr>
        <w:t>Master_Sample_Table.Batch_</w:t>
      </w:r>
      <w:r w:rsidR="00430CCB">
        <w:rPr>
          <w:rFonts w:ascii="Courier New" w:eastAsia="Times New Roman" w:hAnsi="Courier New" w:cs="Courier New"/>
          <w:sz w:val="20"/>
          <w:szCs w:val="20"/>
        </w:rPr>
        <w:t>Example</w:t>
      </w:r>
      <w:r w:rsidR="00731BAC" w:rsidRPr="00731BAC">
        <w:rPr>
          <w:rFonts w:ascii="Courier New" w:eastAsia="Times New Roman" w:hAnsi="Courier New" w:cs="Courier New"/>
          <w:sz w:val="20"/>
          <w:szCs w:val="20"/>
        </w:rPr>
        <w:t>.txt</w:t>
      </w:r>
      <w:r w:rsidR="00731BAC">
        <w:rPr>
          <w:rFonts w:cstheme="minorHAnsi" w:hint="eastAsia"/>
        </w:rPr>
        <w:t>)</w:t>
      </w:r>
      <w:r w:rsidR="00731BAC">
        <w:rPr>
          <w:rFonts w:cstheme="minorHAnsi"/>
        </w:rPr>
        <w:t xml:space="preserve"> </w:t>
      </w:r>
      <w:r w:rsidR="005D22E8">
        <w:rPr>
          <w:rFonts w:cstheme="minorHAnsi"/>
        </w:rPr>
        <w:t>under the</w:t>
      </w:r>
      <w:r w:rsidR="00731BAC">
        <w:rPr>
          <w:rFonts w:cstheme="minorHAnsi"/>
        </w:rPr>
        <w:t xml:space="preserve"> subdirectory</w:t>
      </w:r>
      <w:r w:rsidR="00D025EC">
        <w:rPr>
          <w:rFonts w:cstheme="minorHAnsi"/>
        </w:rPr>
        <w:t xml:space="preserve"> for module 01-06</w:t>
      </w:r>
      <w:r w:rsidR="005D22E8">
        <w:rPr>
          <w:rFonts w:cstheme="minorHAnsi"/>
        </w:rPr>
        <w:t xml:space="preserve">, which can be used as the template </w:t>
      </w:r>
      <w:r w:rsidR="004066F1">
        <w:rPr>
          <w:rFonts w:cstheme="minorHAnsi"/>
        </w:rPr>
        <w:t>when</w:t>
      </w:r>
      <w:r w:rsidR="005D22E8">
        <w:rPr>
          <w:rFonts w:cstheme="minorHAnsi"/>
        </w:rPr>
        <w:t xml:space="preserve"> preparing the master sample table </w:t>
      </w:r>
      <w:r>
        <w:rPr>
          <w:rFonts w:cstheme="minorHAnsi"/>
        </w:rPr>
        <w:t>of</w:t>
      </w:r>
      <w:r w:rsidR="005D22E8">
        <w:rPr>
          <w:rFonts w:cstheme="minorHAnsi"/>
        </w:rPr>
        <w:t xml:space="preserve"> your own project. </w:t>
      </w:r>
      <w:r w:rsidR="008A5BF8">
        <w:rPr>
          <w:rFonts w:cstheme="minorHAnsi"/>
        </w:rPr>
        <w:t>Its content is as follows (Figure 5).</w:t>
      </w:r>
    </w:p>
    <w:p w14:paraId="3F75BE65" w14:textId="77777777" w:rsidR="008A5BF8" w:rsidRDefault="008A5BF8" w:rsidP="001F1E87">
      <w:pPr>
        <w:pStyle w:val="ac"/>
        <w:jc w:val="both"/>
        <w:rPr>
          <w:rFonts w:cstheme="minorHAnsi"/>
        </w:rPr>
      </w:pPr>
    </w:p>
    <w:p w14:paraId="466464DD" w14:textId="01A602C5" w:rsidR="008A5BF8" w:rsidRDefault="001E7500" w:rsidP="001F1E87">
      <w:pPr>
        <w:pStyle w:val="ac"/>
        <w:jc w:val="both"/>
        <w:rPr>
          <w:rFonts w:cstheme="minorHAnsi"/>
        </w:rPr>
      </w:pPr>
      <w:r w:rsidRPr="001E7500">
        <w:rPr>
          <w:rFonts w:cstheme="minorHAnsi"/>
          <w:noProof/>
        </w:rPr>
        <w:drawing>
          <wp:inline distT="0" distB="0" distL="0" distR="0" wp14:anchorId="58C4DF43" wp14:editId="608D9AF9">
            <wp:extent cx="5691809" cy="936753"/>
            <wp:effectExtent l="0" t="0" r="0" b="317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4"/>
                    <a:stretch>
                      <a:fillRect/>
                    </a:stretch>
                  </pic:blipFill>
                  <pic:spPr>
                    <a:xfrm>
                      <a:off x="0" y="0"/>
                      <a:ext cx="5714014" cy="940407"/>
                    </a:xfrm>
                    <a:prstGeom prst="rect">
                      <a:avLst/>
                    </a:prstGeom>
                  </pic:spPr>
                </pic:pic>
              </a:graphicData>
            </a:graphic>
          </wp:inline>
        </w:drawing>
      </w:r>
    </w:p>
    <w:p w14:paraId="54C807F1" w14:textId="203A6A5C" w:rsidR="008A5BF8" w:rsidRPr="0038188D" w:rsidRDefault="008A5BF8" w:rsidP="001F1E87">
      <w:pPr>
        <w:pStyle w:val="ac"/>
        <w:jc w:val="both"/>
        <w:rPr>
          <w:rFonts w:cstheme="minorHAnsi"/>
          <w:i/>
          <w:iCs/>
          <w:sz w:val="20"/>
          <w:szCs w:val="20"/>
        </w:rPr>
      </w:pPr>
      <w:r w:rsidRPr="0038188D">
        <w:rPr>
          <w:rFonts w:cstheme="minorHAnsi"/>
          <w:i/>
          <w:iCs/>
          <w:sz w:val="20"/>
          <w:szCs w:val="20"/>
        </w:rPr>
        <w:t xml:space="preserve">Figure 5. </w:t>
      </w:r>
      <w:r w:rsidR="00C21359" w:rsidRPr="0038188D">
        <w:rPr>
          <w:rFonts w:cstheme="minorHAnsi"/>
          <w:i/>
          <w:iCs/>
          <w:sz w:val="20"/>
          <w:szCs w:val="20"/>
        </w:rPr>
        <w:t>The master sample table for the testing example. The file is tab-/space delimited and the last column (i.e., “note”) is optional.</w:t>
      </w:r>
    </w:p>
    <w:p w14:paraId="3ADE8470" w14:textId="77777777" w:rsidR="008A5BF8" w:rsidRDefault="008A5BF8" w:rsidP="001F1E87">
      <w:pPr>
        <w:pStyle w:val="ac"/>
        <w:jc w:val="both"/>
        <w:rPr>
          <w:rFonts w:cstheme="minorHAnsi"/>
        </w:rPr>
      </w:pPr>
    </w:p>
    <w:p w14:paraId="346E056E" w14:textId="77777777" w:rsidR="004066F1" w:rsidRPr="004066F1" w:rsidRDefault="004066F1" w:rsidP="004066F1">
      <w:pPr>
        <w:jc w:val="both"/>
        <w:rPr>
          <w:rFonts w:cstheme="minorHAnsi"/>
        </w:rPr>
      </w:pPr>
    </w:p>
    <w:p w14:paraId="5DAFEEC1" w14:textId="22C6584F" w:rsidR="005D22E8" w:rsidRDefault="005D22E8" w:rsidP="001F1E87">
      <w:pPr>
        <w:pStyle w:val="ac"/>
        <w:jc w:val="both"/>
        <w:rPr>
          <w:rFonts w:cstheme="minorHAnsi"/>
        </w:rPr>
      </w:pPr>
      <w:r>
        <w:rPr>
          <w:rFonts w:cstheme="minorHAnsi"/>
        </w:rPr>
        <w:t xml:space="preserve">For the testing example, </w:t>
      </w:r>
      <w:r w:rsidR="001F1E87">
        <w:rPr>
          <w:rFonts w:cstheme="minorHAnsi"/>
        </w:rPr>
        <w:t xml:space="preserve">run this step by </w:t>
      </w:r>
      <w:r>
        <w:rPr>
          <w:rFonts w:cstheme="minorHAnsi"/>
        </w:rPr>
        <w:t>typ</w:t>
      </w:r>
      <w:r w:rsidR="001F1E87">
        <w:rPr>
          <w:rFonts w:cstheme="minorHAnsi"/>
        </w:rPr>
        <w:t>ing</w:t>
      </w:r>
      <w:r>
        <w:rPr>
          <w:rFonts w:cstheme="minorHAnsi"/>
        </w:rPr>
        <w:t>:</w:t>
      </w:r>
    </w:p>
    <w:p w14:paraId="2E36A0AC" w14:textId="5E447A25" w:rsidR="00CE27D9" w:rsidRPr="00CE27D9" w:rsidRDefault="00CE27D9" w:rsidP="00CE27D9">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cd 01.</w:t>
      </w:r>
      <w:r w:rsidRPr="00D025EC">
        <w:rPr>
          <w:rFonts w:ascii="Courier New" w:eastAsia="Times New Roman" w:hAnsi="Courier New" w:cs="Courier New"/>
          <w:sz w:val="20"/>
          <w:szCs w:val="20"/>
        </w:rPr>
        <w:t>Reference_Genome_based_Read_Mapping</w:t>
      </w:r>
    </w:p>
    <w:p w14:paraId="539AE9B1" w14:textId="2DE25875" w:rsidR="005D22E8" w:rsidRDefault="00CE27D9" w:rsidP="005D22E8">
      <w:pPr>
        <w:pStyle w:val="ac"/>
        <w:jc w:val="both"/>
        <w:rPr>
          <w:rFonts w:cstheme="minorHAnsi"/>
        </w:rPr>
      </w:pPr>
      <w:r>
        <w:rPr>
          <w:rFonts w:ascii="Courier New" w:eastAsia="Times New Roman" w:hAnsi="Courier New" w:cs="Courier New"/>
          <w:sz w:val="20"/>
          <w:szCs w:val="20"/>
        </w:rPr>
        <w:t xml:space="preserve">bash </w:t>
      </w:r>
      <w:r w:rsidR="00D025EC" w:rsidRPr="00D025EC">
        <w:rPr>
          <w:rFonts w:ascii="Courier New" w:eastAsia="Times New Roman" w:hAnsi="Courier New" w:cs="Courier New"/>
          <w:sz w:val="20"/>
          <w:szCs w:val="20"/>
        </w:rPr>
        <w:t>NanoTrans.01.Reference_Genome_based_Read_Mapping.sh</w:t>
      </w:r>
    </w:p>
    <w:p w14:paraId="55593E22" w14:textId="1E12D14E" w:rsidR="00D025EC" w:rsidRDefault="00D025EC" w:rsidP="005D22E8">
      <w:pPr>
        <w:pStyle w:val="ac"/>
        <w:jc w:val="both"/>
        <w:rPr>
          <w:rFonts w:cstheme="minorHAnsi"/>
        </w:rPr>
      </w:pPr>
    </w:p>
    <w:p w14:paraId="40E98821" w14:textId="52F46A83" w:rsidR="005D22E8" w:rsidRDefault="00D025EC" w:rsidP="005D22E8">
      <w:pPr>
        <w:pStyle w:val="ac"/>
        <w:jc w:val="both"/>
        <w:rPr>
          <w:rFonts w:cstheme="minorHAnsi"/>
        </w:rPr>
      </w:pPr>
      <w:r>
        <w:rPr>
          <w:rFonts w:cstheme="minorHAnsi"/>
        </w:rPr>
        <w:t>F</w:t>
      </w:r>
      <w:r w:rsidR="005D22E8">
        <w:rPr>
          <w:rFonts w:cstheme="minorHAnsi"/>
        </w:rPr>
        <w:t>or your own project, please edit the script:</w:t>
      </w:r>
    </w:p>
    <w:p w14:paraId="188DA504" w14:textId="621A17E0" w:rsidR="005D22E8" w:rsidRPr="00D025EC" w:rsidRDefault="00D025EC" w:rsidP="00D025EC">
      <w:pPr>
        <w:pStyle w:val="ac"/>
        <w:jc w:val="both"/>
        <w:rPr>
          <w:rFonts w:ascii="Courier New" w:eastAsia="Times New Roman" w:hAnsi="Courier New" w:cs="Courier New"/>
          <w:sz w:val="20"/>
          <w:szCs w:val="20"/>
        </w:rPr>
      </w:pPr>
      <w:r w:rsidRPr="00D025EC">
        <w:rPr>
          <w:rFonts w:ascii="Courier New" w:eastAsia="Times New Roman" w:hAnsi="Courier New" w:cs="Courier New"/>
          <w:sz w:val="20"/>
          <w:szCs w:val="20"/>
        </w:rPr>
        <w:t>NanoTrans.01.Reference_Genome_based_Read_Mapping.sh</w:t>
      </w:r>
      <w:r>
        <w:rPr>
          <w:rFonts w:ascii="Courier New" w:eastAsia="Times New Roman" w:hAnsi="Courier New" w:cs="Courier New"/>
          <w:sz w:val="20"/>
          <w:szCs w:val="20"/>
        </w:rPr>
        <w:t xml:space="preserve"> </w:t>
      </w:r>
      <w:r w:rsidR="005D22E8" w:rsidRPr="00D025EC">
        <w:rPr>
          <w:rFonts w:eastAsia="Times New Roman" w:cstheme="minorHAnsi"/>
        </w:rPr>
        <w:t xml:space="preserve">and the master sample table file to adapt them to your own project. </w:t>
      </w:r>
    </w:p>
    <w:p w14:paraId="72A1014C" w14:textId="77777777" w:rsidR="004066F1" w:rsidRPr="005D22E8" w:rsidRDefault="004066F1" w:rsidP="005D22E8">
      <w:pPr>
        <w:pStyle w:val="ac"/>
        <w:jc w:val="both"/>
        <w:rPr>
          <w:rFonts w:eastAsia="Times New Roman" w:cstheme="minorHAnsi"/>
        </w:rPr>
      </w:pPr>
    </w:p>
    <w:p w14:paraId="76D55859" w14:textId="77777777" w:rsidR="004066F1" w:rsidRPr="005B0015" w:rsidRDefault="004066F1" w:rsidP="004066F1">
      <w:pPr>
        <w:pStyle w:val="ac"/>
        <w:jc w:val="both"/>
        <w:rPr>
          <w:rFonts w:eastAsia="Times New Roman" w:cstheme="minorHAnsi"/>
          <w:b/>
          <w:bCs/>
          <w:szCs w:val="20"/>
        </w:rPr>
      </w:pPr>
      <w:r w:rsidRPr="005B0015">
        <w:rPr>
          <w:rFonts w:eastAsia="Times New Roman" w:cstheme="minorHAnsi"/>
          <w:b/>
          <w:bCs/>
          <w:szCs w:val="20"/>
        </w:rPr>
        <w:t xml:space="preserve">Major </w:t>
      </w:r>
      <w:r>
        <w:rPr>
          <w:rFonts w:eastAsia="Times New Roman" w:cstheme="minorHAnsi"/>
          <w:b/>
          <w:bCs/>
          <w:szCs w:val="20"/>
        </w:rPr>
        <w:t>o</w:t>
      </w:r>
      <w:r w:rsidRPr="005B0015">
        <w:rPr>
          <w:rFonts w:eastAsia="Times New Roman" w:cstheme="minorHAnsi"/>
          <w:b/>
          <w:bCs/>
          <w:szCs w:val="20"/>
        </w:rPr>
        <w:t>utputs when running this step for the testing example:</w:t>
      </w:r>
    </w:p>
    <w:p w14:paraId="36EDDC62" w14:textId="77777777" w:rsidR="00CD1E52" w:rsidRDefault="00CD1E52" w:rsidP="004066F1">
      <w:pPr>
        <w:pStyle w:val="ac"/>
        <w:jc w:val="both"/>
        <w:rPr>
          <w:rFonts w:ascii="Courier New" w:eastAsia="Times New Roman" w:hAnsi="Courier New" w:cs="Courier New"/>
          <w:sz w:val="20"/>
          <w:szCs w:val="20"/>
        </w:rPr>
      </w:pPr>
    </w:p>
    <w:p w14:paraId="5819F402" w14:textId="29C86B9A" w:rsidR="004066F1" w:rsidRDefault="004066F1" w:rsidP="004066F1">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sidRPr="00E86499">
        <w:rPr>
          <w:rFonts w:ascii="Courier New" w:eastAsia="Times New Roman" w:hAnsi="Courier New" w:cs="Courier New"/>
          <w:sz w:val="20"/>
          <w:szCs w:val="20"/>
        </w:rPr>
        <w:t xml:space="preserve"> </w:t>
      </w:r>
    </w:p>
    <w:p w14:paraId="74F86B26" w14:textId="644B8903" w:rsidR="00CD1E52" w:rsidRDefault="004066F1" w:rsidP="004066F1">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 </w:t>
      </w:r>
      <w:r w:rsidR="00A73075">
        <w:rPr>
          <w:rFonts w:ascii="Courier New" w:eastAsia="Times New Roman" w:hAnsi="Courier New" w:cs="Courier New"/>
          <w:sz w:val="20"/>
          <w:szCs w:val="20"/>
        </w:rPr>
        <w:t>T</w:t>
      </w:r>
      <w:r>
        <w:rPr>
          <w:rFonts w:ascii="Courier New" w:eastAsia="Times New Roman" w:hAnsi="Courier New" w:cs="Courier New"/>
          <w:sz w:val="20"/>
          <w:szCs w:val="20"/>
        </w:rPr>
        <w:t xml:space="preserve">he subdirectory containing </w:t>
      </w:r>
      <w:r w:rsidR="00773950">
        <w:rPr>
          <w:rFonts w:ascii="Courier New" w:eastAsia="Times New Roman" w:hAnsi="Courier New" w:cs="Courier New"/>
          <w:sz w:val="20"/>
          <w:szCs w:val="20"/>
        </w:rPr>
        <w:t>the mapping results for the Batch_</w:t>
      </w:r>
      <w:r w:rsidR="00430CCB">
        <w:rPr>
          <w:rFonts w:ascii="Courier New" w:eastAsia="Times New Roman" w:hAnsi="Courier New" w:cs="Courier New"/>
          <w:sz w:val="20"/>
          <w:szCs w:val="20"/>
        </w:rPr>
        <w:t>Example</w:t>
      </w:r>
      <w:r w:rsidR="00773950">
        <w:rPr>
          <w:rFonts w:ascii="Courier New" w:eastAsia="Times New Roman" w:hAnsi="Courier New" w:cs="Courier New"/>
          <w:sz w:val="20"/>
          <w:szCs w:val="20"/>
        </w:rPr>
        <w:t>.</w:t>
      </w:r>
      <w:r w:rsidR="008D0763">
        <w:rPr>
          <w:rFonts w:ascii="Courier New" w:eastAsia="Times New Roman" w:hAnsi="Courier New" w:cs="Courier New"/>
          <w:sz w:val="20"/>
          <w:szCs w:val="20"/>
        </w:rPr>
        <w:t xml:space="preserve"> </w:t>
      </w:r>
    </w:p>
    <w:p w14:paraId="49C1F1E3" w14:textId="77777777" w:rsidR="00CD1E52" w:rsidRDefault="00CD1E52" w:rsidP="004066F1">
      <w:pPr>
        <w:pStyle w:val="ac"/>
        <w:jc w:val="both"/>
        <w:rPr>
          <w:rFonts w:ascii="Courier New" w:eastAsia="Times New Roman" w:hAnsi="Courier New" w:cs="Courier New"/>
          <w:sz w:val="20"/>
          <w:szCs w:val="20"/>
        </w:rPr>
      </w:pPr>
    </w:p>
    <w:p w14:paraId="69DF7C94" w14:textId="25B4A71F" w:rsidR="00CD1E52" w:rsidRPr="00CE27D9" w:rsidRDefault="00CD1E52" w:rsidP="00CE27D9">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w:t>
      </w:r>
      <w:r w:rsidR="005377E1">
        <w:rPr>
          <w:rFonts w:ascii="Courier New" w:eastAsia="Times New Roman" w:hAnsi="Courier New" w:cs="Courier New"/>
          <w:sz w:val="20"/>
          <w:szCs w:val="20"/>
        </w:rPr>
        <w:t>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w:t>
      </w:r>
      <w:r w:rsidR="00495A7B" w:rsidRPr="00CE27D9">
        <w:rPr>
          <w:rFonts w:ascii="Courier New" w:eastAsia="Times New Roman" w:hAnsi="Courier New" w:cs="Courier New"/>
          <w:sz w:val="20"/>
          <w:szCs w:val="20"/>
        </w:rPr>
        <w:t>coverage</w:t>
      </w:r>
      <w:r w:rsidRPr="00CE27D9">
        <w:rPr>
          <w:rFonts w:ascii="Courier New" w:eastAsia="Times New Roman" w:hAnsi="Courier New" w:cs="Courier New"/>
          <w:sz w:val="20"/>
          <w:szCs w:val="20"/>
        </w:rPr>
        <w:t>_summary.txt</w:t>
      </w:r>
    </w:p>
    <w:p w14:paraId="559F39FE" w14:textId="7CFBCB8F" w:rsidR="00CD1E52" w:rsidRDefault="00CD1E52" w:rsidP="00CD1E52">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xml:space="preserve"># </w:t>
      </w:r>
      <w:r>
        <w:rPr>
          <w:rFonts w:ascii="Courier New" w:eastAsia="Times New Roman" w:hAnsi="Courier New" w:cs="Courier New" w:hint="eastAsia"/>
          <w:sz w:val="20"/>
          <w:szCs w:val="20"/>
        </w:rPr>
        <w:t>The</w:t>
      </w:r>
      <w:r>
        <w:rPr>
          <w:rFonts w:ascii="Courier New" w:eastAsia="Times New Roman" w:hAnsi="Courier New" w:cs="Courier New"/>
          <w:sz w:val="20"/>
          <w:szCs w:val="20"/>
        </w:rPr>
        <w:t xml:space="preserve"> mapping </w:t>
      </w:r>
      <w:r w:rsidR="008D0763" w:rsidRPr="00CD1E52">
        <w:rPr>
          <w:rFonts w:ascii="Courier New" w:eastAsia="Times New Roman" w:hAnsi="Courier New" w:cs="Courier New"/>
          <w:sz w:val="20"/>
          <w:szCs w:val="20"/>
        </w:rPr>
        <w:t xml:space="preserve">summary file </w:t>
      </w:r>
      <w:r w:rsidR="00495A7B">
        <w:rPr>
          <w:rFonts w:ascii="Courier New" w:eastAsia="Times New Roman" w:hAnsi="Courier New" w:cs="Courier New"/>
          <w:sz w:val="20"/>
          <w:szCs w:val="20"/>
        </w:rPr>
        <w:t xml:space="preserve">for </w:t>
      </w:r>
      <w:r>
        <w:rPr>
          <w:rFonts w:ascii="Courier New" w:eastAsia="Times New Roman" w:hAnsi="Courier New" w:cs="Courier New"/>
          <w:sz w:val="20"/>
          <w:szCs w:val="20"/>
        </w:rPr>
        <w:t xml:space="preserve">all samples defined in </w:t>
      </w:r>
      <w:r w:rsidR="00495A7B">
        <w:rPr>
          <w:rFonts w:ascii="Courier New" w:eastAsia="Times New Roman" w:hAnsi="Courier New" w:cs="Courier New"/>
          <w:sz w:val="20"/>
          <w:szCs w:val="20"/>
        </w:rPr>
        <w:t>Master Sample Table</w:t>
      </w:r>
      <w:r>
        <w:rPr>
          <w:rFonts w:ascii="Courier New" w:eastAsia="Times New Roman" w:hAnsi="Courier New" w:cs="Courier New"/>
          <w:sz w:val="20"/>
          <w:szCs w:val="20"/>
        </w:rPr>
        <w:t>.</w:t>
      </w:r>
    </w:p>
    <w:p w14:paraId="5BA0F378" w14:textId="506595B2" w:rsidR="00CD1E52" w:rsidRDefault="00CD1E52" w:rsidP="00CD1E52">
      <w:pPr>
        <w:ind w:left="720"/>
        <w:jc w:val="both"/>
        <w:rPr>
          <w:rFonts w:ascii="Courier New" w:eastAsia="Times New Roman" w:hAnsi="Courier New" w:cs="Courier New"/>
          <w:sz w:val="20"/>
          <w:szCs w:val="20"/>
        </w:rPr>
      </w:pPr>
    </w:p>
    <w:p w14:paraId="7FC54873" w14:textId="1AE3EA94" w:rsidR="00CE27D9" w:rsidRDefault="00CE27D9" w:rsidP="00CE27D9">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/&lt;sample_id&gt;</w:t>
      </w:r>
    </w:p>
    <w:p w14:paraId="0B6B1971" w14:textId="3AC13E95" w:rsidR="00CE27D9" w:rsidRDefault="00CE27D9" w:rsidP="00CE27D9">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 The subdirectory containing the mapping results for the sample &lt;sample_id&gt;. </w:t>
      </w:r>
    </w:p>
    <w:p w14:paraId="46ACD058" w14:textId="0C6E5526" w:rsidR="004066F1" w:rsidRPr="00421DC3" w:rsidRDefault="004066F1" w:rsidP="004A1A30">
      <w:pPr>
        <w:pStyle w:val="ac"/>
        <w:jc w:val="both"/>
        <w:rPr>
          <w:rFonts w:ascii="Courier New" w:eastAsia="Times New Roman" w:hAnsi="Courier New" w:cs="Courier New"/>
          <w:sz w:val="20"/>
          <w:szCs w:val="20"/>
        </w:rPr>
      </w:pPr>
    </w:p>
    <w:p w14:paraId="326F2A73" w14:textId="77777777" w:rsidR="005D22E8" w:rsidRDefault="005D22E8" w:rsidP="005D22E8">
      <w:pPr>
        <w:pStyle w:val="ac"/>
        <w:jc w:val="both"/>
        <w:rPr>
          <w:rFonts w:cstheme="minorHAnsi"/>
        </w:rPr>
      </w:pPr>
    </w:p>
    <w:p w14:paraId="3386760C" w14:textId="3F13AC71" w:rsidR="00773950" w:rsidRPr="00CE27D9" w:rsidRDefault="005D22E8" w:rsidP="00932523">
      <w:pPr>
        <w:pStyle w:val="ac"/>
        <w:numPr>
          <w:ilvl w:val="0"/>
          <w:numId w:val="8"/>
        </w:numPr>
        <w:jc w:val="both"/>
        <w:rPr>
          <w:rFonts w:cstheme="minorHAnsi"/>
        </w:rPr>
      </w:pPr>
      <w:r w:rsidRPr="00CE27D9">
        <w:rPr>
          <w:rFonts w:cstheme="minorHAnsi"/>
          <w:b/>
          <w:bCs/>
        </w:rPr>
        <w:t xml:space="preserve">Performing </w:t>
      </w:r>
      <w:r w:rsidR="00CE27D9" w:rsidRPr="00CE27D9">
        <w:rPr>
          <w:rFonts w:cstheme="minorHAnsi"/>
          <w:b/>
          <w:bCs/>
        </w:rPr>
        <w:t>isoform clustering and quantification</w:t>
      </w:r>
      <w:r w:rsidR="00CE27D9">
        <w:rPr>
          <w:rFonts w:cstheme="minorHAnsi"/>
          <w:b/>
          <w:bCs/>
        </w:rPr>
        <w:t>.</w:t>
      </w:r>
    </w:p>
    <w:p w14:paraId="1BB0C526" w14:textId="28845A57" w:rsidR="00CB7EDB" w:rsidRDefault="00CB7EDB" w:rsidP="00773950">
      <w:pPr>
        <w:pStyle w:val="ac"/>
        <w:jc w:val="both"/>
        <w:rPr>
          <w:rFonts w:cstheme="minorHAnsi"/>
        </w:rPr>
      </w:pPr>
      <w:r>
        <w:rPr>
          <w:rFonts w:cstheme="minorHAnsi"/>
        </w:rPr>
        <w:t xml:space="preserve">At this step, </w:t>
      </w:r>
      <w:r w:rsidR="00CE27D9">
        <w:rPr>
          <w:rFonts w:cstheme="minorHAnsi"/>
        </w:rPr>
        <w:t>NanoTrans</w:t>
      </w:r>
      <w:r>
        <w:rPr>
          <w:rFonts w:cstheme="minorHAnsi"/>
        </w:rPr>
        <w:t xml:space="preserve"> will perform </w:t>
      </w:r>
      <w:r w:rsidR="00CE27D9">
        <w:rPr>
          <w:rFonts w:cstheme="minorHAnsi"/>
        </w:rPr>
        <w:t xml:space="preserve">isoform clustering and quantification by leveraging the DRS reads to reference mapping results of all samples defined in the master sample table. </w:t>
      </w:r>
    </w:p>
    <w:p w14:paraId="35CDA72C" w14:textId="77777777" w:rsidR="00CB7EDB" w:rsidRDefault="00CB7EDB" w:rsidP="00773950">
      <w:pPr>
        <w:pStyle w:val="ac"/>
        <w:jc w:val="both"/>
        <w:rPr>
          <w:rFonts w:cstheme="minorHAnsi"/>
        </w:rPr>
      </w:pPr>
    </w:p>
    <w:p w14:paraId="38148333" w14:textId="6BABA930" w:rsidR="005D22E8" w:rsidRDefault="005D22E8" w:rsidP="00773950">
      <w:pPr>
        <w:pStyle w:val="ac"/>
        <w:jc w:val="both"/>
        <w:rPr>
          <w:rFonts w:cstheme="minorHAnsi"/>
        </w:rPr>
      </w:pPr>
      <w:r>
        <w:rPr>
          <w:rFonts w:cstheme="minorHAnsi"/>
        </w:rPr>
        <w:t xml:space="preserve">For the testing example, </w:t>
      </w:r>
      <w:r w:rsidR="00EE2055">
        <w:rPr>
          <w:rFonts w:cstheme="minorHAnsi"/>
        </w:rPr>
        <w:t>run this step by typing</w:t>
      </w:r>
      <w:r>
        <w:rPr>
          <w:rFonts w:cstheme="minorHAnsi"/>
        </w:rPr>
        <w:t>:</w:t>
      </w:r>
    </w:p>
    <w:p w14:paraId="05FA06D6" w14:textId="3AC03A58" w:rsidR="005D22E8" w:rsidRPr="003E543F" w:rsidRDefault="005D22E8" w:rsidP="005D22E8">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cd 0</w:t>
      </w:r>
      <w:r w:rsidR="00CE27D9">
        <w:rPr>
          <w:rFonts w:ascii="Courier New" w:eastAsia="Times New Roman" w:hAnsi="Courier New" w:cs="Courier New"/>
          <w:sz w:val="20"/>
          <w:szCs w:val="20"/>
        </w:rPr>
        <w:t>2</w:t>
      </w:r>
      <w:r>
        <w:rPr>
          <w:rFonts w:ascii="Courier New" w:eastAsia="Times New Roman" w:hAnsi="Courier New" w:cs="Courier New"/>
          <w:sz w:val="20"/>
          <w:szCs w:val="20"/>
        </w:rPr>
        <w:t>.</w:t>
      </w:r>
      <w:r w:rsidR="00CE27D9" w:rsidRPr="00CE27D9">
        <w:rPr>
          <w:rFonts w:ascii="Courier New" w:eastAsia="Times New Roman" w:hAnsi="Courier New" w:cs="Courier New"/>
          <w:sz w:val="20"/>
          <w:szCs w:val="20"/>
        </w:rPr>
        <w:t>Isoform_Clustering_and_Quantification</w:t>
      </w:r>
    </w:p>
    <w:p w14:paraId="072D2EBA" w14:textId="58E35D82" w:rsidR="007737AC" w:rsidRDefault="005D22E8" w:rsidP="005D22E8">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bash </w:t>
      </w:r>
      <w:r w:rsidR="00CE27D9" w:rsidRPr="00CE27D9">
        <w:rPr>
          <w:rFonts w:ascii="Courier New" w:eastAsia="Times New Roman" w:hAnsi="Courier New" w:cs="Courier New"/>
          <w:sz w:val="20"/>
          <w:szCs w:val="20"/>
        </w:rPr>
        <w:t>NanoTrans.02.Isoform_Clustering_and_Quantification.sh</w:t>
      </w:r>
    </w:p>
    <w:p w14:paraId="25871D05" w14:textId="4B7105A8" w:rsidR="009D3A65" w:rsidRDefault="009D3A65" w:rsidP="005D22E8">
      <w:pPr>
        <w:pStyle w:val="ac"/>
        <w:jc w:val="both"/>
        <w:rPr>
          <w:rFonts w:ascii="Courier New" w:eastAsia="Times New Roman" w:hAnsi="Courier New" w:cs="Courier New"/>
          <w:sz w:val="20"/>
          <w:szCs w:val="20"/>
        </w:rPr>
      </w:pPr>
    </w:p>
    <w:p w14:paraId="49F2EAC0" w14:textId="4F07AB13" w:rsidR="009D3A65" w:rsidRPr="009D3A65" w:rsidRDefault="009D3A65" w:rsidP="005D22E8">
      <w:pPr>
        <w:pStyle w:val="ac"/>
        <w:jc w:val="both"/>
        <w:rPr>
          <w:rFonts w:cstheme="minorHAnsi"/>
        </w:rPr>
      </w:pPr>
      <w:r w:rsidRPr="009D3A65">
        <w:rPr>
          <w:rFonts w:cstheme="minorHAnsi"/>
        </w:rPr>
        <w:t xml:space="preserve">After this step, if you want to </w:t>
      </w:r>
      <w:r>
        <w:rPr>
          <w:rFonts w:cstheme="minorHAnsi"/>
        </w:rPr>
        <w:t xml:space="preserve">check and plot </w:t>
      </w:r>
      <w:r w:rsidRPr="009D3A65">
        <w:rPr>
          <w:rFonts w:cstheme="minorHAnsi"/>
        </w:rPr>
        <w:t xml:space="preserve">the isoform usage </w:t>
      </w:r>
      <w:r>
        <w:rPr>
          <w:rFonts w:cstheme="minorHAnsi"/>
        </w:rPr>
        <w:t xml:space="preserve">across all samples </w:t>
      </w:r>
      <w:r w:rsidRPr="009D3A65">
        <w:rPr>
          <w:rFonts w:cstheme="minorHAnsi"/>
        </w:rPr>
        <w:t>for a specific gene</w:t>
      </w:r>
      <w:r>
        <w:rPr>
          <w:rFonts w:cstheme="minorHAnsi"/>
        </w:rPr>
        <w:t xml:space="preserve">, you can do so by using the bash script </w:t>
      </w:r>
      <w:r w:rsidRPr="009D3A65">
        <w:rPr>
          <w:rFonts w:ascii="Courier New" w:eastAsia="Times New Roman" w:hAnsi="Courier New" w:cs="Courier New"/>
          <w:sz w:val="20"/>
          <w:szCs w:val="20"/>
        </w:rPr>
        <w:t>NanoTrans.02.Plot_Isoform_Usage.sh</w:t>
      </w:r>
      <w:r>
        <w:rPr>
          <w:rFonts w:cstheme="minorHAnsi"/>
        </w:rPr>
        <w:t xml:space="preserve">  pre-shipped here.</w:t>
      </w:r>
    </w:p>
    <w:p w14:paraId="01D6DF01" w14:textId="73E99D13" w:rsidR="009D3A65" w:rsidRDefault="009D3A65" w:rsidP="005D22E8">
      <w:pPr>
        <w:pStyle w:val="ac"/>
        <w:jc w:val="both"/>
        <w:rPr>
          <w:rFonts w:ascii="Courier New" w:eastAsia="Times New Roman" w:hAnsi="Courier New" w:cs="Courier New"/>
          <w:sz w:val="20"/>
          <w:szCs w:val="20"/>
        </w:rPr>
      </w:pPr>
    </w:p>
    <w:p w14:paraId="643BD49E" w14:textId="75635E21" w:rsidR="009D3A65" w:rsidRPr="009D3A65" w:rsidRDefault="009D3A65" w:rsidP="005D22E8">
      <w:pPr>
        <w:pStyle w:val="ac"/>
        <w:jc w:val="both"/>
        <w:rPr>
          <w:rFonts w:eastAsia="Times New Roman" w:cstheme="minorHAnsi"/>
        </w:rPr>
      </w:pPr>
      <w:r w:rsidRPr="009D3A65">
        <w:rPr>
          <w:rFonts w:eastAsia="Times New Roman" w:cstheme="minorHAnsi"/>
        </w:rPr>
        <w:t>Edit this bash script to specify the batch_id and query_gene_id, and then type:</w:t>
      </w:r>
    </w:p>
    <w:p w14:paraId="4C85945B" w14:textId="337F3121" w:rsidR="009D3A65" w:rsidRDefault="009D3A65" w:rsidP="005D22E8">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bash </w:t>
      </w:r>
      <w:r w:rsidRPr="009D3A65">
        <w:rPr>
          <w:rFonts w:ascii="Courier New" w:eastAsia="Times New Roman" w:hAnsi="Courier New" w:cs="Courier New"/>
          <w:sz w:val="20"/>
          <w:szCs w:val="20"/>
        </w:rPr>
        <w:t>NanoTrans.02.Plot_Isoform_Usage.sh</w:t>
      </w:r>
    </w:p>
    <w:p w14:paraId="318C7D54" w14:textId="51A6DD79" w:rsidR="001E7500" w:rsidRDefault="001E7500" w:rsidP="005D22E8">
      <w:pPr>
        <w:pStyle w:val="ac"/>
        <w:jc w:val="both"/>
        <w:rPr>
          <w:rFonts w:ascii="Courier New" w:eastAsia="Times New Roman" w:hAnsi="Courier New" w:cs="Courier New"/>
          <w:sz w:val="20"/>
          <w:szCs w:val="20"/>
        </w:rPr>
      </w:pPr>
    </w:p>
    <w:p w14:paraId="446A6ECD" w14:textId="77777777" w:rsidR="004E07C2" w:rsidRPr="00105FF2" w:rsidRDefault="004E07C2" w:rsidP="000C2C63">
      <w:pPr>
        <w:pStyle w:val="ac"/>
        <w:jc w:val="both"/>
        <w:rPr>
          <w:rFonts w:cstheme="minorHAnsi"/>
          <w:i/>
          <w:iCs/>
        </w:rPr>
      </w:pPr>
    </w:p>
    <w:p w14:paraId="455BBA43" w14:textId="4C03AF57" w:rsidR="004E07C2" w:rsidRDefault="005D22E8" w:rsidP="000C2C63">
      <w:pPr>
        <w:pStyle w:val="ac"/>
        <w:jc w:val="both"/>
        <w:rPr>
          <w:rFonts w:cstheme="minorHAnsi"/>
        </w:rPr>
      </w:pPr>
      <w:r>
        <w:rPr>
          <w:rFonts w:cstheme="minorHAnsi"/>
        </w:rPr>
        <w:t>For your own project, please edit</w:t>
      </w:r>
      <w:r w:rsidR="000C2C63">
        <w:rPr>
          <w:rFonts w:cstheme="minorHAnsi"/>
        </w:rPr>
        <w:t xml:space="preserve"> </w:t>
      </w:r>
      <w:r w:rsidR="007737AC" w:rsidRPr="000C2C63">
        <w:rPr>
          <w:rFonts w:cstheme="minorHAnsi"/>
        </w:rPr>
        <w:t>t</w:t>
      </w:r>
      <w:r w:rsidRPr="000C2C63">
        <w:rPr>
          <w:rFonts w:cstheme="minorHAnsi"/>
        </w:rPr>
        <w:t>he</w:t>
      </w:r>
      <w:r w:rsidR="000C2C63">
        <w:rPr>
          <w:rFonts w:cstheme="minorHAnsi"/>
        </w:rPr>
        <w:t xml:space="preserve"> task-specific bash</w:t>
      </w:r>
      <w:r w:rsidR="007737AC" w:rsidRPr="000C2C63">
        <w:rPr>
          <w:rFonts w:cstheme="minorHAnsi"/>
        </w:rPr>
        <w:t xml:space="preserve"> scri</w:t>
      </w:r>
      <w:r w:rsidR="000C2C63">
        <w:rPr>
          <w:rFonts w:cstheme="minorHAnsi"/>
        </w:rPr>
        <w:t>pt</w:t>
      </w:r>
    </w:p>
    <w:p w14:paraId="400E671B" w14:textId="77777777" w:rsidR="009D3A65" w:rsidRDefault="00CE27D9" w:rsidP="000C2C63">
      <w:pPr>
        <w:pStyle w:val="ac"/>
        <w:jc w:val="both"/>
        <w:rPr>
          <w:rFonts w:eastAsia="Times New Roman" w:cstheme="minorHAnsi"/>
        </w:rPr>
      </w:pPr>
      <w:r w:rsidRPr="00CE27D9">
        <w:rPr>
          <w:rFonts w:ascii="Courier New" w:eastAsia="Times New Roman" w:hAnsi="Courier New" w:cs="Courier New"/>
          <w:sz w:val="20"/>
          <w:szCs w:val="20"/>
        </w:rPr>
        <w:lastRenderedPageBreak/>
        <w:t>NanoTrans.02.Isoform_Clustering_and_Quantification.sh</w:t>
      </w:r>
      <w:r w:rsidRPr="000C2C63">
        <w:rPr>
          <w:rFonts w:eastAsia="Times New Roman" w:cstheme="minorHAnsi"/>
        </w:rPr>
        <w:t xml:space="preserve"> </w:t>
      </w:r>
      <w:r w:rsidR="009D3A65" w:rsidRPr="009D3A65">
        <w:rPr>
          <w:rFonts w:ascii="Courier New" w:eastAsia="Times New Roman" w:hAnsi="Courier New" w:cs="Courier New"/>
          <w:sz w:val="20"/>
          <w:szCs w:val="20"/>
        </w:rPr>
        <w:t>NanoTrans.02.Plot_Isoform_Usage</w:t>
      </w:r>
      <w:r w:rsidR="009D3A65">
        <w:rPr>
          <w:rFonts w:ascii="Courier New" w:eastAsia="Times New Roman" w:hAnsi="Courier New" w:cs="Courier New"/>
          <w:sz w:val="20"/>
          <w:szCs w:val="20"/>
        </w:rPr>
        <w:t>.sh</w:t>
      </w:r>
      <w:r w:rsidR="009D3A65" w:rsidRPr="000C2C63">
        <w:rPr>
          <w:rFonts w:eastAsia="Times New Roman" w:cstheme="minorHAnsi"/>
        </w:rPr>
        <w:t xml:space="preserve"> </w:t>
      </w:r>
    </w:p>
    <w:p w14:paraId="44F55CDB" w14:textId="364ADCE1" w:rsidR="005D22E8" w:rsidRPr="000C2C63" w:rsidRDefault="009D3A65" w:rsidP="000C2C63">
      <w:pPr>
        <w:pStyle w:val="ac"/>
        <w:jc w:val="both"/>
        <w:rPr>
          <w:rFonts w:cstheme="minorHAnsi"/>
        </w:rPr>
      </w:pPr>
      <w:r>
        <w:rPr>
          <w:rFonts w:eastAsia="Times New Roman" w:cstheme="minorHAnsi"/>
        </w:rPr>
        <w:t>as well as</w:t>
      </w:r>
      <w:r w:rsidR="007737AC" w:rsidRPr="000C2C63">
        <w:rPr>
          <w:rFonts w:eastAsia="Times New Roman" w:cstheme="minorHAnsi"/>
        </w:rPr>
        <w:t xml:space="preserve"> the master sample table file </w:t>
      </w:r>
      <w:r w:rsidR="005D22E8" w:rsidRPr="000C2C63">
        <w:rPr>
          <w:rFonts w:eastAsia="Times New Roman" w:cstheme="minorHAnsi"/>
        </w:rPr>
        <w:t>to adapt it to your own project.</w:t>
      </w:r>
      <w:r w:rsidR="005D22E8" w:rsidRPr="000C2C63">
        <w:rPr>
          <w:rFonts w:ascii="Courier New" w:eastAsia="Times New Roman" w:hAnsi="Courier New" w:cs="Courier New"/>
          <w:sz w:val="20"/>
          <w:szCs w:val="20"/>
        </w:rPr>
        <w:t xml:space="preserve"> </w:t>
      </w:r>
    </w:p>
    <w:p w14:paraId="62A1AEEB" w14:textId="77777777" w:rsidR="00773950" w:rsidRDefault="00773950" w:rsidP="00773950">
      <w:pPr>
        <w:pStyle w:val="ac"/>
        <w:jc w:val="both"/>
        <w:rPr>
          <w:rFonts w:eastAsia="Times New Roman" w:cstheme="minorHAnsi"/>
          <w:b/>
          <w:bCs/>
          <w:szCs w:val="20"/>
        </w:rPr>
      </w:pPr>
    </w:p>
    <w:p w14:paraId="39F36783" w14:textId="4F3C980B" w:rsidR="00773950" w:rsidRPr="005B0015" w:rsidRDefault="00773950" w:rsidP="00773950">
      <w:pPr>
        <w:pStyle w:val="ac"/>
        <w:jc w:val="both"/>
        <w:rPr>
          <w:rFonts w:eastAsia="Times New Roman" w:cstheme="minorHAnsi"/>
          <w:b/>
          <w:bCs/>
          <w:szCs w:val="20"/>
        </w:rPr>
      </w:pPr>
      <w:r w:rsidRPr="005B0015">
        <w:rPr>
          <w:rFonts w:eastAsia="Times New Roman" w:cstheme="minorHAnsi"/>
          <w:b/>
          <w:bCs/>
          <w:szCs w:val="20"/>
        </w:rPr>
        <w:t xml:space="preserve">Major </w:t>
      </w:r>
      <w:r>
        <w:rPr>
          <w:rFonts w:eastAsia="Times New Roman" w:cstheme="minorHAnsi"/>
          <w:b/>
          <w:bCs/>
          <w:szCs w:val="20"/>
        </w:rPr>
        <w:t>o</w:t>
      </w:r>
      <w:r w:rsidRPr="005B0015">
        <w:rPr>
          <w:rFonts w:eastAsia="Times New Roman" w:cstheme="minorHAnsi"/>
          <w:b/>
          <w:bCs/>
          <w:szCs w:val="20"/>
        </w:rPr>
        <w:t>utputs when running this step for the testing example:</w:t>
      </w:r>
    </w:p>
    <w:p w14:paraId="6B244E0E" w14:textId="77777777" w:rsidR="00B96973" w:rsidRDefault="00B96973" w:rsidP="00773950">
      <w:pPr>
        <w:pStyle w:val="ac"/>
        <w:jc w:val="both"/>
        <w:rPr>
          <w:rFonts w:ascii="Courier New" w:eastAsia="Times New Roman" w:hAnsi="Courier New" w:cs="Courier New"/>
          <w:sz w:val="20"/>
          <w:szCs w:val="20"/>
        </w:rPr>
      </w:pPr>
    </w:p>
    <w:p w14:paraId="58D0A99D" w14:textId="1DAE12BD" w:rsidR="00CE27D9" w:rsidRDefault="00CE27D9" w:rsidP="00CE27D9">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sidRPr="00E86499">
        <w:rPr>
          <w:rFonts w:ascii="Courier New" w:eastAsia="Times New Roman" w:hAnsi="Courier New" w:cs="Courier New"/>
          <w:sz w:val="20"/>
          <w:szCs w:val="20"/>
        </w:rPr>
        <w:t xml:space="preserve"> </w:t>
      </w:r>
    </w:p>
    <w:p w14:paraId="5807D77B" w14:textId="4EF8BEB4" w:rsidR="00CE27D9" w:rsidRDefault="00CE27D9" w:rsidP="00CE27D9">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The subdirectory containing the processing results for the 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 xml:space="preserve">. </w:t>
      </w:r>
    </w:p>
    <w:p w14:paraId="3FE275A8" w14:textId="77777777" w:rsidR="00CE27D9" w:rsidRDefault="00CE27D9" w:rsidP="00CE27D9">
      <w:pPr>
        <w:pStyle w:val="ac"/>
        <w:jc w:val="both"/>
        <w:rPr>
          <w:rFonts w:ascii="Courier New" w:eastAsia="Times New Roman" w:hAnsi="Courier New" w:cs="Courier New"/>
          <w:sz w:val="20"/>
          <w:szCs w:val="20"/>
        </w:rPr>
      </w:pPr>
    </w:p>
    <w:p w14:paraId="3F98B8A0" w14:textId="49F8E185" w:rsidR="00CE27D9" w:rsidRPr="00CE27D9" w:rsidRDefault="00CE27D9" w:rsidP="00CE27D9">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p>
    <w:p w14:paraId="60EFAE5C" w14:textId="5BDAD6DF" w:rsidR="00CE27D9" w:rsidRDefault="00CE27D9" w:rsidP="00CE27D9">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xml:space="preserve"># </w:t>
      </w:r>
      <w:r>
        <w:rPr>
          <w:rFonts w:ascii="Courier New" w:eastAsia="Times New Roman" w:hAnsi="Courier New" w:cs="Courier New" w:hint="eastAsia"/>
          <w:sz w:val="20"/>
          <w:szCs w:val="20"/>
        </w:rPr>
        <w:t>The</w:t>
      </w:r>
      <w:r>
        <w:rPr>
          <w:rFonts w:ascii="Courier New" w:eastAsia="Times New Roman" w:hAnsi="Courier New" w:cs="Courier New"/>
          <w:sz w:val="20"/>
          <w:szCs w:val="20"/>
        </w:rPr>
        <w:t xml:space="preserve"> subdirectory containing the </w:t>
      </w:r>
      <w:r w:rsidR="009D3A65">
        <w:rPr>
          <w:rFonts w:ascii="Courier New" w:eastAsia="Times New Roman" w:hAnsi="Courier New" w:cs="Courier New"/>
          <w:sz w:val="20"/>
          <w:szCs w:val="20"/>
        </w:rPr>
        <w:t>final</w:t>
      </w:r>
      <w:r>
        <w:rPr>
          <w:rFonts w:ascii="Courier New" w:eastAsia="Times New Roman" w:hAnsi="Courier New" w:cs="Courier New"/>
          <w:sz w:val="20"/>
          <w:szCs w:val="20"/>
        </w:rPr>
        <w:t xml:space="preserve"> results of this step. You should be able to find all major </w:t>
      </w:r>
      <w:r w:rsidR="008A4B13">
        <w:rPr>
          <w:rFonts w:ascii="Courier New" w:eastAsia="Times New Roman" w:hAnsi="Courier New" w:cs="Courier New"/>
          <w:sz w:val="20"/>
          <w:szCs w:val="20"/>
        </w:rPr>
        <w:t>processing results of this step here and no need to check other subdirectories. The same principle holds for the module 02-06.</w:t>
      </w:r>
    </w:p>
    <w:p w14:paraId="757222EB" w14:textId="36B27F84" w:rsidR="0068746A" w:rsidRDefault="0068746A" w:rsidP="00CE27D9">
      <w:pPr>
        <w:ind w:left="720"/>
        <w:jc w:val="both"/>
        <w:rPr>
          <w:rFonts w:ascii="Courier New" w:eastAsia="Times New Roman" w:hAnsi="Courier New" w:cs="Courier New"/>
          <w:sz w:val="20"/>
          <w:szCs w:val="20"/>
        </w:rPr>
      </w:pPr>
    </w:p>
    <w:p w14:paraId="643DD586" w14:textId="05279548" w:rsidR="0068746A" w:rsidRDefault="0068746A" w:rsidP="0068746A">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w:t>
      </w:r>
      <w:r w:rsidR="005377E1">
        <w:rPr>
          <w:rFonts w:ascii="Courier New" w:eastAsia="Times New Roman" w:hAnsi="Courier New" w:cs="Courier New"/>
          <w:sz w:val="20"/>
          <w:szCs w:val="20"/>
        </w:rPr>
        <w:t>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w:t>
      </w:r>
      <w:r w:rsidR="005377E1">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.all_samples_combined.flair_all_collapsed.isoforms.fa</w:t>
      </w:r>
    </w:p>
    <w:p w14:paraId="522D2CF9" w14:textId="11E2E425" w:rsidR="0068746A" w:rsidRDefault="0068746A" w:rsidP="0068746A">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The FASTA sequence file for the clustered isoform set with all samples leveraged.</w:t>
      </w:r>
      <w:r w:rsidR="00F05B4D">
        <w:rPr>
          <w:rFonts w:ascii="Courier New" w:eastAsia="Times New Roman" w:hAnsi="Courier New" w:cs="Courier New"/>
          <w:sz w:val="20"/>
          <w:szCs w:val="20"/>
        </w:rPr>
        <w:t xml:space="preserve"> Those isoforms whose IDs start with non-reference Gene/Transcript IDs are novel isoforms identified.</w:t>
      </w:r>
    </w:p>
    <w:p w14:paraId="48572AE5" w14:textId="531569A8" w:rsidR="00F05B4D" w:rsidRDefault="00F05B4D" w:rsidP="0068746A">
      <w:pPr>
        <w:pStyle w:val="ac"/>
        <w:jc w:val="both"/>
        <w:rPr>
          <w:rFonts w:ascii="Courier New" w:eastAsia="Times New Roman" w:hAnsi="Courier New" w:cs="Courier New"/>
          <w:sz w:val="20"/>
          <w:szCs w:val="20"/>
        </w:rPr>
      </w:pPr>
    </w:p>
    <w:p w14:paraId="01BD7314" w14:textId="7A4B7288" w:rsidR="00F05B4D" w:rsidRDefault="00F05B4D" w:rsidP="00F05B4D">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5377E1">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.all_samples_combined.flair_all_collapsed.isoforms.fa.fai</w:t>
      </w:r>
    </w:p>
    <w:p w14:paraId="77834365" w14:textId="1DF2E739" w:rsidR="00F05B4D" w:rsidRDefault="00F05B4D" w:rsidP="0068746A">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 The index file for the clustered isoform set with all samples leveraged. </w:t>
      </w:r>
    </w:p>
    <w:p w14:paraId="0B65BAFE" w14:textId="58C3494F" w:rsidR="00F05B4D" w:rsidRDefault="00F05B4D" w:rsidP="0068746A">
      <w:pPr>
        <w:pStyle w:val="ac"/>
        <w:jc w:val="both"/>
        <w:rPr>
          <w:rFonts w:ascii="Courier New" w:eastAsia="Times New Roman" w:hAnsi="Courier New" w:cs="Courier New"/>
          <w:sz w:val="20"/>
          <w:szCs w:val="20"/>
        </w:rPr>
      </w:pPr>
    </w:p>
    <w:p w14:paraId="7618F6C5" w14:textId="3E257AA2" w:rsidR="00F05B4D" w:rsidRDefault="00F05B4D" w:rsidP="00F05B4D">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.all_samples_combined.flair_all_collapsed.isoforms.gtf</w:t>
      </w:r>
    </w:p>
    <w:p w14:paraId="56E04DE4" w14:textId="5FA27E05" w:rsidR="00F05B4D" w:rsidRPr="005377E1" w:rsidRDefault="00F05B4D" w:rsidP="005377E1">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 The reference-genome-mapping-based </w:t>
      </w:r>
      <w:r w:rsidR="005377E1">
        <w:rPr>
          <w:rFonts w:ascii="Courier New" w:eastAsia="Times New Roman" w:hAnsi="Courier New" w:cs="Courier New"/>
          <w:sz w:val="20"/>
          <w:szCs w:val="20"/>
        </w:rPr>
        <w:t>GTF</w:t>
      </w:r>
      <w:r w:rsidRPr="005377E1">
        <w:rPr>
          <w:rFonts w:ascii="Courier New" w:eastAsia="Times New Roman" w:hAnsi="Courier New" w:cs="Courier New"/>
          <w:sz w:val="20"/>
          <w:szCs w:val="20"/>
        </w:rPr>
        <w:t xml:space="preserve"> file for the clustered isoform set with all samples leveraged. Those isoforms whose IDs start with non-reference Gene/Transcript IDs are novel isoforms identified.</w:t>
      </w:r>
    </w:p>
    <w:p w14:paraId="160DD921" w14:textId="2C4F9417" w:rsidR="0068746A" w:rsidRDefault="0068746A" w:rsidP="0068746A">
      <w:pPr>
        <w:pStyle w:val="ac"/>
        <w:jc w:val="both"/>
        <w:rPr>
          <w:rFonts w:ascii="Courier New" w:eastAsia="Times New Roman" w:hAnsi="Courier New" w:cs="Courier New"/>
          <w:sz w:val="20"/>
          <w:szCs w:val="20"/>
        </w:rPr>
      </w:pPr>
    </w:p>
    <w:p w14:paraId="518005EA" w14:textId="7C5ED559" w:rsidR="0068746A" w:rsidRDefault="0068746A" w:rsidP="0068746A">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.all_samples_combined.flair_all_collapsed.isoforms.bed</w:t>
      </w:r>
    </w:p>
    <w:p w14:paraId="3483606C" w14:textId="14AC6822" w:rsidR="00F05B4D" w:rsidRDefault="0068746A" w:rsidP="00F05B4D">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The reference-genome-mapping-based BED file for the clustered isoform set with all samples leveraged.</w:t>
      </w:r>
      <w:r w:rsidR="00F05B4D" w:rsidRPr="00F05B4D">
        <w:rPr>
          <w:rFonts w:ascii="Courier New" w:eastAsia="Times New Roman" w:hAnsi="Courier New" w:cs="Courier New"/>
          <w:sz w:val="20"/>
          <w:szCs w:val="20"/>
        </w:rPr>
        <w:t xml:space="preserve"> </w:t>
      </w:r>
      <w:r w:rsidR="00F05B4D">
        <w:rPr>
          <w:rFonts w:ascii="Courier New" w:eastAsia="Times New Roman" w:hAnsi="Courier New" w:cs="Courier New"/>
          <w:sz w:val="20"/>
          <w:szCs w:val="20"/>
        </w:rPr>
        <w:t>Those isoforms whose IDs start with non-reference Gene/Transcript IDs are novel isoforms identified.</w:t>
      </w:r>
    </w:p>
    <w:p w14:paraId="3523A79C" w14:textId="33E1DB8C" w:rsidR="00F05B4D" w:rsidRDefault="00F05B4D" w:rsidP="00F05B4D">
      <w:pPr>
        <w:pStyle w:val="ac"/>
        <w:jc w:val="both"/>
        <w:rPr>
          <w:rFonts w:ascii="Courier New" w:eastAsia="Times New Roman" w:hAnsi="Courier New" w:cs="Courier New"/>
          <w:sz w:val="20"/>
          <w:szCs w:val="20"/>
        </w:rPr>
      </w:pPr>
    </w:p>
    <w:p w14:paraId="7C4DFDDE" w14:textId="3196F218" w:rsidR="00F05B4D" w:rsidRDefault="00F05B4D" w:rsidP="00F05B4D">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.all_samples_combined.flair_all_collapsed.isoforms.with_productivity.bed</w:t>
      </w:r>
    </w:p>
    <w:p w14:paraId="4E700182" w14:textId="530912C3" w:rsidR="00F05B4D" w:rsidRDefault="00F05B4D" w:rsidP="00F05B4D">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The extended reference-genome-mapping-based BED file for the clustered isoform set with all samples leveraged.</w:t>
      </w:r>
      <w:r w:rsidRPr="00F05B4D">
        <w:rPr>
          <w:rFonts w:ascii="Courier New" w:eastAsia="Times New Roman" w:hAnsi="Courier New" w:cs="Courier New"/>
          <w:sz w:val="20"/>
          <w:szCs w:val="20"/>
        </w:rPr>
        <w:t xml:space="preserve"> </w:t>
      </w:r>
      <w:r>
        <w:rPr>
          <w:rFonts w:ascii="Courier New" w:eastAsia="Times New Roman" w:hAnsi="Courier New" w:cs="Courier New"/>
          <w:sz w:val="20"/>
          <w:szCs w:val="20"/>
        </w:rPr>
        <w:t xml:space="preserve">A final column is added in this file to show the productivity of the corresponding isoform with the following values: </w:t>
      </w:r>
      <w:r w:rsidRPr="00F05B4D">
        <w:rPr>
          <w:rFonts w:ascii="Courier New" w:eastAsia="Times New Roman" w:hAnsi="Courier New" w:cs="Courier New"/>
          <w:sz w:val="20"/>
          <w:szCs w:val="20"/>
        </w:rPr>
        <w:t>PRO (productive), PTC (premature termination codon, i.e.</w:t>
      </w:r>
      <w:r>
        <w:rPr>
          <w:rFonts w:ascii="Courier New" w:eastAsia="Times New Roman" w:hAnsi="Courier New" w:cs="Courier New"/>
          <w:sz w:val="20"/>
          <w:szCs w:val="20"/>
        </w:rPr>
        <w:t>,</w:t>
      </w:r>
      <w:r w:rsidRPr="00F05B4D">
        <w:rPr>
          <w:rFonts w:ascii="Courier New" w:eastAsia="Times New Roman" w:hAnsi="Courier New" w:cs="Courier New"/>
          <w:sz w:val="20"/>
          <w:szCs w:val="20"/>
        </w:rPr>
        <w:t xml:space="preserve"> unproductive), NGO (no start codon), </w:t>
      </w:r>
      <w:r>
        <w:rPr>
          <w:rFonts w:ascii="Courier New" w:eastAsia="Times New Roman" w:hAnsi="Courier New" w:cs="Courier New"/>
          <w:sz w:val="20"/>
          <w:szCs w:val="20"/>
        </w:rPr>
        <w:t>and</w:t>
      </w:r>
      <w:r w:rsidRPr="00F05B4D">
        <w:rPr>
          <w:rFonts w:ascii="Courier New" w:eastAsia="Times New Roman" w:hAnsi="Courier New" w:cs="Courier New"/>
          <w:sz w:val="20"/>
          <w:szCs w:val="20"/>
        </w:rPr>
        <w:t xml:space="preserve"> NST (has start codon but no stop codon)</w:t>
      </w:r>
      <w:r>
        <w:rPr>
          <w:rFonts w:ascii="Courier New" w:eastAsia="Times New Roman" w:hAnsi="Courier New" w:cs="Courier New"/>
          <w:sz w:val="20"/>
          <w:szCs w:val="20"/>
        </w:rPr>
        <w:t>.</w:t>
      </w:r>
      <w:r w:rsidRPr="00F05B4D">
        <w:rPr>
          <w:rFonts w:ascii="Courier New" w:eastAsia="Times New Roman" w:hAnsi="Courier New" w:cs="Courier New"/>
          <w:sz w:val="20"/>
          <w:szCs w:val="20"/>
        </w:rPr>
        <w:t xml:space="preserve">  </w:t>
      </w:r>
    </w:p>
    <w:p w14:paraId="1E21A8D2" w14:textId="0C563BEF" w:rsidR="00F05B4D" w:rsidRDefault="00F05B4D" w:rsidP="00F05B4D">
      <w:pPr>
        <w:pStyle w:val="ac"/>
        <w:jc w:val="both"/>
        <w:rPr>
          <w:rFonts w:ascii="Courier New" w:eastAsia="Times New Roman" w:hAnsi="Courier New" w:cs="Courier New"/>
          <w:sz w:val="20"/>
          <w:szCs w:val="20"/>
        </w:rPr>
      </w:pPr>
    </w:p>
    <w:p w14:paraId="2E578488" w14:textId="686344C5" w:rsidR="00F05B4D" w:rsidRDefault="00F05B4D" w:rsidP="00F05B4D">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.all_samples_combined.counts_matrix.tidy.txt</w:t>
      </w:r>
    </w:p>
    <w:p w14:paraId="5711290E" w14:textId="0E8484BD" w:rsidR="00F05B4D" w:rsidRDefault="00F05B4D" w:rsidP="00F05B4D">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 A tidy version of the tabular summary file contains the isoform quantification results for all samples. </w:t>
      </w:r>
      <w:r w:rsidRPr="00F05B4D">
        <w:rPr>
          <w:rFonts w:ascii="Courier New" w:eastAsia="Times New Roman" w:hAnsi="Courier New" w:cs="Courier New"/>
          <w:sz w:val="20"/>
          <w:szCs w:val="20"/>
        </w:rPr>
        <w:t>Those isoforms whose IDs start with non-reference Gene/Transcript IDs are novel isoforms identified.</w:t>
      </w:r>
    </w:p>
    <w:p w14:paraId="4CBA2261" w14:textId="1BC5B177" w:rsidR="00F05B4D" w:rsidRDefault="00F05B4D" w:rsidP="00F05B4D">
      <w:pPr>
        <w:pStyle w:val="ac"/>
        <w:jc w:val="both"/>
        <w:rPr>
          <w:rFonts w:ascii="Courier New" w:eastAsia="Times New Roman" w:hAnsi="Courier New" w:cs="Courier New"/>
          <w:sz w:val="20"/>
          <w:szCs w:val="20"/>
        </w:rPr>
      </w:pPr>
    </w:p>
    <w:p w14:paraId="51F7A886" w14:textId="0CC73AA5" w:rsidR="00F05B4D" w:rsidRDefault="00F05B4D" w:rsidP="00F05B4D">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.all_samples_combined.counts_matrix.tsv</w:t>
      </w:r>
    </w:p>
    <w:p w14:paraId="2508FD90" w14:textId="70B9623D" w:rsidR="00F05B4D" w:rsidRDefault="00F05B4D" w:rsidP="00F05B4D">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 A raw version of the tabular summary file contains the isoform quantification results for all samples. </w:t>
      </w:r>
      <w:r w:rsidRPr="00F05B4D">
        <w:rPr>
          <w:rFonts w:ascii="Courier New" w:eastAsia="Times New Roman" w:hAnsi="Courier New" w:cs="Courier New"/>
          <w:sz w:val="20"/>
          <w:szCs w:val="20"/>
        </w:rPr>
        <w:t>Those isoforms whose IDs start with non-reference Gene/Transcript IDs are novel isoforms identified.</w:t>
      </w:r>
    </w:p>
    <w:p w14:paraId="12FAC050" w14:textId="38B0842C" w:rsidR="002156D7" w:rsidRDefault="002156D7" w:rsidP="00F05B4D">
      <w:pPr>
        <w:pStyle w:val="ac"/>
        <w:jc w:val="both"/>
        <w:rPr>
          <w:rFonts w:ascii="Courier New" w:eastAsia="Times New Roman" w:hAnsi="Courier New" w:cs="Courier New"/>
          <w:sz w:val="20"/>
          <w:szCs w:val="20"/>
        </w:rPr>
      </w:pPr>
    </w:p>
    <w:p w14:paraId="66CB4DEB" w14:textId="6A66FA70" w:rsidR="002156D7" w:rsidRDefault="002156D7" w:rsidP="00F05B4D">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w:t>
      </w:r>
      <w:r w:rsidRPr="002156D7">
        <w:rPr>
          <w:rFonts w:ascii="Courier New" w:eastAsia="Times New Roman" w:hAnsi="Courier New" w:cs="Courier New"/>
          <w:sz w:val="20"/>
          <w:szCs w:val="20"/>
        </w:rPr>
        <w:t>query_gene_isoform_usage</w:t>
      </w:r>
    </w:p>
    <w:p w14:paraId="03CF5D8F" w14:textId="2EB8C77C" w:rsidR="002156D7" w:rsidRDefault="002156D7" w:rsidP="00F05B4D">
      <w:pPr>
        <w:pStyle w:val="ac"/>
        <w:jc w:val="both"/>
        <w:rPr>
          <w:rFonts w:cstheme="minorHAnsi"/>
        </w:rPr>
      </w:pPr>
      <w:r>
        <w:rPr>
          <w:rFonts w:ascii="Courier New" w:eastAsia="Times New Roman" w:hAnsi="Courier New" w:cs="Courier New"/>
          <w:sz w:val="20"/>
          <w:szCs w:val="20"/>
        </w:rPr>
        <w:t xml:space="preserve"># The subdirectory containing the output plots (in PDF format) of the </w:t>
      </w:r>
      <w:r w:rsidRPr="009D3A65">
        <w:rPr>
          <w:rFonts w:ascii="Courier New" w:eastAsia="Times New Roman" w:hAnsi="Courier New" w:cs="Courier New"/>
          <w:sz w:val="20"/>
          <w:szCs w:val="20"/>
        </w:rPr>
        <w:t>NanoTrans.02.Plot_Isoform_Usage.sh</w:t>
      </w:r>
      <w:r>
        <w:rPr>
          <w:rFonts w:ascii="Courier New" w:eastAsia="Times New Roman" w:hAnsi="Courier New" w:cs="Courier New"/>
          <w:sz w:val="20"/>
          <w:szCs w:val="20"/>
        </w:rPr>
        <w:t xml:space="preserve"> script.</w:t>
      </w:r>
      <w:r>
        <w:rPr>
          <w:rFonts w:cstheme="minorHAnsi"/>
        </w:rPr>
        <w:t xml:space="preserve"> </w:t>
      </w:r>
    </w:p>
    <w:p w14:paraId="01C99BC5" w14:textId="2E697F21" w:rsidR="002156D7" w:rsidRDefault="002156D7" w:rsidP="00F05B4D">
      <w:pPr>
        <w:pStyle w:val="ac"/>
        <w:jc w:val="both"/>
        <w:rPr>
          <w:rFonts w:cstheme="minorHAnsi"/>
        </w:rPr>
      </w:pPr>
    </w:p>
    <w:p w14:paraId="249A5A87" w14:textId="0F41C4E5" w:rsidR="002156D7" w:rsidRDefault="002156D7" w:rsidP="002156D7">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w:t>
      </w:r>
      <w:r w:rsidRPr="002156D7">
        <w:rPr>
          <w:rFonts w:ascii="Courier New" w:eastAsia="Times New Roman" w:hAnsi="Courier New" w:cs="Courier New"/>
          <w:sz w:val="20"/>
          <w:szCs w:val="20"/>
        </w:rPr>
        <w:t>query_gene_isoform_usage</w:t>
      </w:r>
      <w:r>
        <w:rPr>
          <w:rFonts w:ascii="Courier New" w:eastAsia="Times New Roman" w:hAnsi="Courier New" w:cs="Courier New"/>
          <w:sz w:val="20"/>
          <w:szCs w:val="20"/>
        </w:rPr>
        <w:t>/</w:t>
      </w:r>
      <w:r w:rsidRPr="002156D7">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sidRPr="002156D7">
        <w:rPr>
          <w:rFonts w:ascii="Courier New" w:eastAsia="Times New Roman" w:hAnsi="Courier New" w:cs="Courier New"/>
          <w:sz w:val="20"/>
          <w:szCs w:val="20"/>
        </w:rPr>
        <w:t>.</w:t>
      </w:r>
      <w:r>
        <w:rPr>
          <w:rFonts w:ascii="Courier New" w:eastAsia="Times New Roman" w:hAnsi="Courier New" w:cs="Courier New"/>
          <w:sz w:val="20"/>
          <w:szCs w:val="20"/>
        </w:rPr>
        <w:t>&lt;query_gene_id&gt;</w:t>
      </w:r>
      <w:r w:rsidRPr="002156D7">
        <w:rPr>
          <w:rFonts w:ascii="Courier New" w:eastAsia="Times New Roman" w:hAnsi="Courier New" w:cs="Courier New"/>
          <w:sz w:val="20"/>
          <w:szCs w:val="20"/>
        </w:rPr>
        <w:t>.isoform_usage_bars.pdf</w:t>
      </w:r>
    </w:p>
    <w:p w14:paraId="5921FA61" w14:textId="70A95C4F" w:rsidR="002156D7" w:rsidRDefault="002156D7" w:rsidP="002156D7">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The isoform splicing structure plot for the &lt;query_gene_id&gt;.</w:t>
      </w:r>
    </w:p>
    <w:p w14:paraId="2C4725E8" w14:textId="4085FBA4" w:rsidR="002156D7" w:rsidRDefault="002156D7" w:rsidP="002156D7">
      <w:pPr>
        <w:pStyle w:val="ac"/>
        <w:jc w:val="both"/>
        <w:rPr>
          <w:rFonts w:ascii="Courier New" w:eastAsia="Times New Roman" w:hAnsi="Courier New" w:cs="Courier New"/>
          <w:sz w:val="20"/>
          <w:szCs w:val="20"/>
        </w:rPr>
      </w:pPr>
    </w:p>
    <w:p w14:paraId="5BDDC3A4" w14:textId="6F8266E7" w:rsidR="002156D7" w:rsidRDefault="002156D7" w:rsidP="002156D7">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w:t>
      </w:r>
      <w:r w:rsidRPr="002156D7">
        <w:rPr>
          <w:rFonts w:ascii="Courier New" w:eastAsia="Times New Roman" w:hAnsi="Courier New" w:cs="Courier New"/>
          <w:sz w:val="20"/>
          <w:szCs w:val="20"/>
        </w:rPr>
        <w:t>query_gene_isoform_usage</w:t>
      </w:r>
      <w:r>
        <w:rPr>
          <w:rFonts w:ascii="Courier New" w:eastAsia="Times New Roman" w:hAnsi="Courier New" w:cs="Courier New"/>
          <w:sz w:val="20"/>
          <w:szCs w:val="20"/>
        </w:rPr>
        <w:t>/</w:t>
      </w:r>
      <w:r w:rsidRPr="002156D7">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sidRPr="002156D7">
        <w:rPr>
          <w:rFonts w:ascii="Courier New" w:eastAsia="Times New Roman" w:hAnsi="Courier New" w:cs="Courier New"/>
          <w:sz w:val="20"/>
          <w:szCs w:val="20"/>
        </w:rPr>
        <w:t>.</w:t>
      </w:r>
      <w:r>
        <w:rPr>
          <w:rFonts w:ascii="Courier New" w:eastAsia="Times New Roman" w:hAnsi="Courier New" w:cs="Courier New"/>
          <w:sz w:val="20"/>
          <w:szCs w:val="20"/>
        </w:rPr>
        <w:t>&lt;query_gene_id&gt;</w:t>
      </w:r>
      <w:r w:rsidRPr="002156D7">
        <w:rPr>
          <w:rFonts w:ascii="Courier New" w:eastAsia="Times New Roman" w:hAnsi="Courier New" w:cs="Courier New"/>
          <w:sz w:val="20"/>
          <w:szCs w:val="20"/>
        </w:rPr>
        <w:t>.isoform_usage_</w:t>
      </w:r>
      <w:r>
        <w:rPr>
          <w:rFonts w:ascii="Courier New" w:eastAsia="Times New Roman" w:hAnsi="Courier New" w:cs="Courier New"/>
          <w:sz w:val="20"/>
          <w:szCs w:val="20"/>
        </w:rPr>
        <w:t>proportion</w:t>
      </w:r>
      <w:r w:rsidRPr="002156D7">
        <w:rPr>
          <w:rFonts w:ascii="Courier New" w:eastAsia="Times New Roman" w:hAnsi="Courier New" w:cs="Courier New"/>
          <w:sz w:val="20"/>
          <w:szCs w:val="20"/>
        </w:rPr>
        <w:t>.pdf</w:t>
      </w:r>
    </w:p>
    <w:p w14:paraId="203ECF10" w14:textId="277C9F30" w:rsidR="002156D7" w:rsidRPr="001E7500" w:rsidRDefault="002156D7" w:rsidP="001E7500">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The isoform usage plot for the &lt;query_gene_id&gt;.</w:t>
      </w:r>
    </w:p>
    <w:p w14:paraId="0A35EDFD" w14:textId="77777777" w:rsidR="00F05B4D" w:rsidRPr="00F05B4D" w:rsidRDefault="00F05B4D" w:rsidP="00F05B4D">
      <w:pPr>
        <w:pStyle w:val="ac"/>
        <w:jc w:val="both"/>
        <w:rPr>
          <w:rFonts w:ascii="Courier New" w:eastAsia="Times New Roman" w:hAnsi="Courier New" w:cs="Courier New"/>
          <w:sz w:val="20"/>
          <w:szCs w:val="20"/>
        </w:rPr>
      </w:pPr>
    </w:p>
    <w:p w14:paraId="0CD82A00" w14:textId="75772190" w:rsidR="00CE27D9" w:rsidRDefault="00CE27D9" w:rsidP="00CE27D9">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/&lt;sample_id&gt;</w:t>
      </w:r>
    </w:p>
    <w:p w14:paraId="5459975F" w14:textId="71A81966" w:rsidR="00CE27D9" w:rsidRDefault="00CE27D9" w:rsidP="00CE27D9">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xml:space="preserve"># </w:t>
      </w:r>
      <w:r>
        <w:rPr>
          <w:rFonts w:ascii="Courier New" w:eastAsia="Times New Roman" w:hAnsi="Courier New" w:cs="Courier New" w:hint="eastAsia"/>
          <w:sz w:val="20"/>
          <w:szCs w:val="20"/>
        </w:rPr>
        <w:t>The</w:t>
      </w:r>
      <w:r>
        <w:rPr>
          <w:rFonts w:ascii="Courier New" w:eastAsia="Times New Roman" w:hAnsi="Courier New" w:cs="Courier New"/>
          <w:sz w:val="20"/>
          <w:szCs w:val="20"/>
        </w:rPr>
        <w:t xml:space="preserve"> subdirectory containing the </w:t>
      </w:r>
      <w:r w:rsidR="009D3A65">
        <w:rPr>
          <w:rFonts w:ascii="Courier New" w:eastAsia="Times New Roman" w:hAnsi="Courier New" w:cs="Courier New"/>
          <w:sz w:val="20"/>
          <w:szCs w:val="20"/>
        </w:rPr>
        <w:t xml:space="preserve">intermediate </w:t>
      </w:r>
      <w:r>
        <w:rPr>
          <w:rFonts w:ascii="Courier New" w:eastAsia="Times New Roman" w:hAnsi="Courier New" w:cs="Courier New"/>
          <w:sz w:val="20"/>
          <w:szCs w:val="20"/>
        </w:rPr>
        <w:t>results of the sample &lt;sample_id&gt;. Normally no need to check these subdirectories.</w:t>
      </w:r>
    </w:p>
    <w:p w14:paraId="0C10F09B" w14:textId="77777777" w:rsidR="00CE27D9" w:rsidRDefault="00CE27D9" w:rsidP="00CE27D9">
      <w:pPr>
        <w:pStyle w:val="ac"/>
        <w:jc w:val="both"/>
        <w:rPr>
          <w:rFonts w:ascii="Courier New" w:eastAsia="Times New Roman" w:hAnsi="Courier New" w:cs="Courier New"/>
          <w:sz w:val="20"/>
          <w:szCs w:val="20"/>
        </w:rPr>
      </w:pPr>
    </w:p>
    <w:p w14:paraId="28602E2D" w14:textId="0F6A6890" w:rsidR="00CE27D9" w:rsidRDefault="00CE27D9" w:rsidP="00CE27D9">
      <w:pPr>
        <w:ind w:left="720"/>
        <w:jc w:val="both"/>
        <w:rPr>
          <w:rFonts w:ascii="Courier New" w:eastAsia="Times New Roman" w:hAnsi="Courier New" w:cs="Courier New"/>
          <w:sz w:val="20"/>
          <w:szCs w:val="20"/>
        </w:rPr>
      </w:pPr>
    </w:p>
    <w:p w14:paraId="4D9F1961" w14:textId="2F794FB8" w:rsidR="00105FF2" w:rsidRPr="00105FF2" w:rsidRDefault="00105FF2" w:rsidP="00105FF2">
      <w:pPr>
        <w:pStyle w:val="ac"/>
        <w:jc w:val="both"/>
        <w:rPr>
          <w:rFonts w:ascii="Courier New" w:eastAsia="Times New Roman" w:hAnsi="Courier New" w:cs="Courier New"/>
          <w:sz w:val="20"/>
          <w:szCs w:val="20"/>
        </w:rPr>
      </w:pPr>
      <w:r w:rsidRPr="001E7500">
        <w:rPr>
          <w:rFonts w:hint="eastAsia"/>
        </w:rPr>
        <w:t>For</w:t>
      </w:r>
      <w:r w:rsidRPr="001E7500">
        <w:t xml:space="preserve"> the testing example, </w:t>
      </w:r>
      <w:r>
        <w:t>after running</w:t>
      </w:r>
      <w:r w:rsidRPr="00105FF2">
        <w:rPr>
          <w:rFonts w:ascii="Courier New" w:eastAsia="Times New Roman" w:hAnsi="Courier New" w:cs="Courier New"/>
          <w:sz w:val="20"/>
          <w:szCs w:val="20"/>
        </w:rPr>
        <w:t xml:space="preserve"> </w:t>
      </w:r>
      <w:r w:rsidRPr="00105FF2">
        <w:t>the bash scripts</w:t>
      </w:r>
      <w:r>
        <w:rPr>
          <w:rFonts w:ascii="Courier New" w:eastAsia="Times New Roman" w:hAnsi="Courier New" w:cs="Courier New"/>
          <w:sz w:val="20"/>
          <w:szCs w:val="20"/>
        </w:rPr>
        <w:t xml:space="preserve"> </w:t>
      </w:r>
      <w:r w:rsidRPr="00CE27D9">
        <w:rPr>
          <w:rFonts w:ascii="Courier New" w:eastAsia="Times New Roman" w:hAnsi="Courier New" w:cs="Courier New"/>
          <w:sz w:val="20"/>
          <w:szCs w:val="20"/>
        </w:rPr>
        <w:t>NanoTrans.02.Isoform_Clustering_and_Quantification.sh</w:t>
      </w:r>
      <w:r>
        <w:rPr>
          <w:rFonts w:ascii="Courier New" w:eastAsia="Times New Roman" w:hAnsi="Courier New" w:cs="Courier New"/>
          <w:sz w:val="20"/>
          <w:szCs w:val="20"/>
        </w:rPr>
        <w:t xml:space="preserve"> </w:t>
      </w:r>
      <w:r>
        <w:t xml:space="preserve">and  </w:t>
      </w:r>
      <w:r w:rsidRPr="00105FF2">
        <w:rPr>
          <w:rFonts w:ascii="Courier New" w:eastAsia="Times New Roman" w:hAnsi="Courier New" w:cs="Courier New"/>
          <w:sz w:val="20"/>
          <w:szCs w:val="20"/>
        </w:rPr>
        <w:t>NanoTrans.02.Plot_Isoform_Usage.sh</w:t>
      </w:r>
      <w:r w:rsidRPr="00105FF2">
        <w:rPr>
          <w:rFonts w:cstheme="minorHAnsi"/>
        </w:rPr>
        <w:t xml:space="preserve"> , </w:t>
      </w:r>
      <w:r w:rsidRPr="001E7500">
        <w:t>two plots</w:t>
      </w:r>
      <w:r w:rsidR="001E4604">
        <w:t xml:space="preserve"> reflecting the isoform usage of the specified query gene</w:t>
      </w:r>
      <w:r>
        <w:t xml:space="preserve"> </w:t>
      </w:r>
      <w:r w:rsidRPr="00105FF2">
        <w:t>(Figure 6 &amp; 7)</w:t>
      </w:r>
      <w:r w:rsidRPr="001E7500">
        <w:t xml:space="preserve"> will be generated under </w:t>
      </w:r>
      <w:r>
        <w:t>the following path:</w:t>
      </w:r>
    </w:p>
    <w:p w14:paraId="509611DF" w14:textId="53687A3F" w:rsidR="00105FF2" w:rsidRDefault="00105FF2" w:rsidP="00105FF2">
      <w:pPr>
        <w:pStyle w:val="ac"/>
        <w:rPr>
          <w:rFonts w:ascii="Courier New" w:eastAsia="Times New Roman" w:hAnsi="Courier New" w:cs="Courier New"/>
          <w:sz w:val="20"/>
          <w:szCs w:val="20"/>
        </w:rPr>
      </w:pPr>
      <w:r>
        <w:rPr>
          <w:rFonts w:ascii="Courier New" w:eastAsia="Times New Roman" w:hAnsi="Courier New" w:cs="Courier New"/>
          <w:sz w:val="20"/>
          <w:szCs w:val="20"/>
        </w:rPr>
        <w:t>Batch_Example/</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w:t>
      </w:r>
      <w:r w:rsidRPr="002156D7">
        <w:rPr>
          <w:rFonts w:ascii="Courier New" w:eastAsia="Times New Roman" w:hAnsi="Courier New" w:cs="Courier New"/>
          <w:sz w:val="20"/>
          <w:szCs w:val="20"/>
        </w:rPr>
        <w:t>query_gene_isoform_usage</w:t>
      </w:r>
      <w:r w:rsidRPr="00105FF2">
        <w:t>.</w:t>
      </w:r>
      <w:r>
        <w:rPr>
          <w:rFonts w:ascii="Courier New" w:eastAsia="Times New Roman" w:hAnsi="Courier New" w:cs="Courier New"/>
          <w:sz w:val="20"/>
          <w:szCs w:val="20"/>
        </w:rPr>
        <w:t xml:space="preserve"> </w:t>
      </w:r>
    </w:p>
    <w:p w14:paraId="28386E08" w14:textId="77777777" w:rsidR="00105FF2" w:rsidRDefault="00105FF2" w:rsidP="00105FF2">
      <w:pPr>
        <w:pStyle w:val="ac"/>
        <w:jc w:val="both"/>
        <w:rPr>
          <w:rFonts w:ascii="Courier New" w:eastAsia="Times New Roman" w:hAnsi="Courier New" w:cs="Courier New"/>
          <w:sz w:val="20"/>
          <w:szCs w:val="20"/>
        </w:rPr>
      </w:pPr>
    </w:p>
    <w:p w14:paraId="17E1FEDA" w14:textId="77777777" w:rsidR="00105FF2" w:rsidRDefault="00105FF2" w:rsidP="00105FF2">
      <w:pPr>
        <w:pStyle w:val="ac"/>
        <w:jc w:val="both"/>
        <w:rPr>
          <w:rFonts w:ascii="Courier New" w:eastAsia="Times New Roman" w:hAnsi="Courier New" w:cs="Courier New"/>
          <w:sz w:val="20"/>
          <w:szCs w:val="20"/>
        </w:rPr>
      </w:pPr>
      <w:r w:rsidRPr="001E7500">
        <w:rPr>
          <w:rFonts w:ascii="Courier New" w:eastAsia="Times New Roman" w:hAnsi="Courier New" w:cs="Courier New"/>
          <w:noProof/>
          <w:sz w:val="20"/>
          <w:szCs w:val="20"/>
        </w:rPr>
        <w:drawing>
          <wp:inline distT="0" distB="0" distL="0" distR="0" wp14:anchorId="442754BD" wp14:editId="33EAA1F7">
            <wp:extent cx="3916017" cy="1270896"/>
            <wp:effectExtent l="0" t="0" r="0"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35"/>
                    <a:stretch>
                      <a:fillRect/>
                    </a:stretch>
                  </pic:blipFill>
                  <pic:spPr>
                    <a:xfrm>
                      <a:off x="0" y="0"/>
                      <a:ext cx="3932783" cy="1276337"/>
                    </a:xfrm>
                    <a:prstGeom prst="rect">
                      <a:avLst/>
                    </a:prstGeom>
                  </pic:spPr>
                </pic:pic>
              </a:graphicData>
            </a:graphic>
          </wp:inline>
        </w:drawing>
      </w:r>
    </w:p>
    <w:p w14:paraId="53FAB1C8" w14:textId="483C8124" w:rsidR="00105FF2" w:rsidRDefault="00105FF2" w:rsidP="00105FF2">
      <w:pPr>
        <w:ind w:left="851"/>
        <w:rPr>
          <w:i/>
          <w:iCs/>
          <w:sz w:val="20"/>
          <w:szCs w:val="20"/>
        </w:rPr>
      </w:pPr>
      <w:r w:rsidRPr="0038188D">
        <w:rPr>
          <w:i/>
          <w:iCs/>
          <w:sz w:val="20"/>
          <w:szCs w:val="20"/>
        </w:rPr>
        <w:t>Figure 6. The isoform usage bar plot generated for the Arabidopsis gene POM1 (AT1G05850) with the testing example.</w:t>
      </w:r>
    </w:p>
    <w:p w14:paraId="54331AF1" w14:textId="479D79B9" w:rsidR="00E90B8D" w:rsidRDefault="00E90B8D" w:rsidP="00105FF2">
      <w:pPr>
        <w:ind w:left="851"/>
        <w:rPr>
          <w:i/>
          <w:iCs/>
          <w:sz w:val="20"/>
          <w:szCs w:val="20"/>
        </w:rPr>
      </w:pPr>
    </w:p>
    <w:p w14:paraId="7F5396CE" w14:textId="77777777" w:rsidR="00E90B8D" w:rsidRPr="0038188D" w:rsidRDefault="00E90B8D" w:rsidP="00105FF2">
      <w:pPr>
        <w:ind w:left="851"/>
        <w:rPr>
          <w:i/>
          <w:iCs/>
          <w:sz w:val="20"/>
          <w:szCs w:val="20"/>
        </w:rPr>
      </w:pPr>
    </w:p>
    <w:p w14:paraId="6BA936C9" w14:textId="77777777" w:rsidR="00105FF2" w:rsidRPr="0038188D" w:rsidRDefault="00105FF2" w:rsidP="00105FF2">
      <w:pPr>
        <w:jc w:val="both"/>
        <w:rPr>
          <w:rFonts w:ascii="Courier New" w:eastAsia="Times New Roman" w:hAnsi="Courier New" w:cs="Courier New"/>
          <w:sz w:val="20"/>
          <w:szCs w:val="20"/>
        </w:rPr>
      </w:pPr>
    </w:p>
    <w:p w14:paraId="55A7A671" w14:textId="77777777" w:rsidR="00105FF2" w:rsidRPr="009D3A65" w:rsidRDefault="00105FF2" w:rsidP="00105FF2">
      <w:pPr>
        <w:pStyle w:val="ac"/>
        <w:jc w:val="both"/>
        <w:rPr>
          <w:rFonts w:ascii="Courier New" w:eastAsia="Times New Roman" w:hAnsi="Courier New" w:cs="Courier New"/>
          <w:sz w:val="20"/>
          <w:szCs w:val="20"/>
        </w:rPr>
      </w:pPr>
      <w:r w:rsidRPr="001E7500">
        <w:rPr>
          <w:rFonts w:ascii="Courier New" w:eastAsia="Times New Roman" w:hAnsi="Courier New" w:cs="Courier New"/>
          <w:noProof/>
          <w:sz w:val="20"/>
          <w:szCs w:val="20"/>
        </w:rPr>
        <w:drawing>
          <wp:inline distT="0" distB="0" distL="0" distR="0" wp14:anchorId="4B544943" wp14:editId="33A2E5D8">
            <wp:extent cx="3525078" cy="3251468"/>
            <wp:effectExtent l="0" t="0" r="5715"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36"/>
                    <a:stretch>
                      <a:fillRect/>
                    </a:stretch>
                  </pic:blipFill>
                  <pic:spPr>
                    <a:xfrm>
                      <a:off x="0" y="0"/>
                      <a:ext cx="3531052" cy="3256978"/>
                    </a:xfrm>
                    <a:prstGeom prst="rect">
                      <a:avLst/>
                    </a:prstGeom>
                  </pic:spPr>
                </pic:pic>
              </a:graphicData>
            </a:graphic>
          </wp:inline>
        </w:drawing>
      </w:r>
    </w:p>
    <w:p w14:paraId="1BA92CC5" w14:textId="77777777" w:rsidR="00105FF2" w:rsidRPr="0038188D" w:rsidRDefault="00105FF2" w:rsidP="00105FF2">
      <w:pPr>
        <w:ind w:left="851"/>
        <w:rPr>
          <w:i/>
          <w:iCs/>
          <w:sz w:val="20"/>
          <w:szCs w:val="20"/>
        </w:rPr>
      </w:pPr>
      <w:r w:rsidRPr="0038188D">
        <w:rPr>
          <w:i/>
          <w:iCs/>
          <w:sz w:val="20"/>
          <w:szCs w:val="20"/>
        </w:rPr>
        <w:t>Figure 7. The isoform usage proportion plot generated for the Arabidopsis gene POM1 (AT1G05850) with the testing example.</w:t>
      </w:r>
    </w:p>
    <w:p w14:paraId="2D3BE5D3" w14:textId="0201EC22" w:rsidR="009166EA" w:rsidRPr="009166EA" w:rsidRDefault="00731BAC" w:rsidP="00731BAC">
      <w:pPr>
        <w:pStyle w:val="ac"/>
        <w:numPr>
          <w:ilvl w:val="0"/>
          <w:numId w:val="8"/>
        </w:numPr>
        <w:jc w:val="both"/>
        <w:rPr>
          <w:rFonts w:cstheme="minorHAnsi"/>
          <w:b/>
          <w:bCs/>
        </w:rPr>
      </w:pPr>
      <w:r w:rsidRPr="009166EA">
        <w:rPr>
          <w:rFonts w:cstheme="minorHAnsi"/>
          <w:b/>
          <w:bCs/>
        </w:rPr>
        <w:lastRenderedPageBreak/>
        <w:t xml:space="preserve">Performing </w:t>
      </w:r>
      <w:r w:rsidR="008A4B13">
        <w:rPr>
          <w:rFonts w:cstheme="minorHAnsi"/>
          <w:b/>
          <w:bCs/>
        </w:rPr>
        <w:t>differential expression and splicing comparison between different comparison groups</w:t>
      </w:r>
      <w:r w:rsidRPr="009166EA">
        <w:rPr>
          <w:rFonts w:cstheme="minorHAnsi"/>
          <w:b/>
          <w:bCs/>
        </w:rPr>
        <w:t xml:space="preserve">. </w:t>
      </w:r>
    </w:p>
    <w:p w14:paraId="291B505F" w14:textId="18EDE56C" w:rsidR="009166EA" w:rsidRDefault="009166EA" w:rsidP="009166EA">
      <w:pPr>
        <w:pStyle w:val="ac"/>
        <w:jc w:val="both"/>
        <w:rPr>
          <w:rFonts w:cstheme="minorHAnsi"/>
        </w:rPr>
      </w:pPr>
    </w:p>
    <w:p w14:paraId="4CEBF592" w14:textId="4BE43BF1" w:rsidR="00B42083" w:rsidRDefault="009166EA" w:rsidP="009166EA">
      <w:pPr>
        <w:pStyle w:val="ac"/>
        <w:jc w:val="both"/>
        <w:rPr>
          <w:rFonts w:cstheme="minorHAnsi"/>
        </w:rPr>
      </w:pPr>
      <w:r>
        <w:rPr>
          <w:rFonts w:cstheme="minorHAnsi"/>
        </w:rPr>
        <w:t xml:space="preserve">At this step, </w:t>
      </w:r>
      <w:r w:rsidR="008A4B13">
        <w:rPr>
          <w:rFonts w:cstheme="minorHAnsi"/>
        </w:rPr>
        <w:t>NanoTrans</w:t>
      </w:r>
      <w:r>
        <w:rPr>
          <w:rFonts w:cstheme="minorHAnsi"/>
        </w:rPr>
        <w:t xml:space="preserve"> will perform </w:t>
      </w:r>
      <w:r w:rsidR="008A4B13">
        <w:rPr>
          <w:rFonts w:cstheme="minorHAnsi"/>
        </w:rPr>
        <w:t>differential expression</w:t>
      </w:r>
      <w:ins w:id="54" w:author="杨鲁栋" w:date="2024-01-09T09:58:00Z">
        <w:r w:rsidR="00C02D48">
          <w:rPr>
            <w:rFonts w:cstheme="minorHAnsi"/>
          </w:rPr>
          <w:t>,</w:t>
        </w:r>
      </w:ins>
      <w:del w:id="55" w:author="杨鲁栋" w:date="2024-01-09T09:58:00Z">
        <w:r w:rsidR="008A4B13" w:rsidDel="00C02D48">
          <w:rPr>
            <w:rFonts w:cstheme="minorHAnsi"/>
          </w:rPr>
          <w:delText xml:space="preserve"> and</w:delText>
        </w:r>
      </w:del>
      <w:r w:rsidR="008A4B13">
        <w:rPr>
          <w:rFonts w:cstheme="minorHAnsi"/>
        </w:rPr>
        <w:t xml:space="preserve"> splicing</w:t>
      </w:r>
      <w:ins w:id="56" w:author="杨鲁栋" w:date="2024-01-09T09:58:00Z">
        <w:r w:rsidR="00C02D48">
          <w:rPr>
            <w:rFonts w:cstheme="minorHAnsi"/>
          </w:rPr>
          <w:t>, and isoform usage</w:t>
        </w:r>
      </w:ins>
      <w:r w:rsidR="008A4B13">
        <w:rPr>
          <w:rFonts w:cstheme="minorHAnsi"/>
        </w:rPr>
        <w:t xml:space="preserve"> comparison between different comparison groups if</w:t>
      </w:r>
      <w:del w:id="57" w:author="杨鲁栋" w:date="2024-01-09T10:03:00Z">
        <w:r w:rsidR="008A4B13" w:rsidDel="00180977">
          <w:rPr>
            <w:rFonts w:cstheme="minorHAnsi"/>
          </w:rPr>
          <w:delText xml:space="preserve"> </w:delText>
        </w:r>
      </w:del>
      <w:del w:id="58" w:author="杨鲁栋" w:date="2024-01-09T10:02:00Z">
        <w:r w:rsidR="008A4B13" w:rsidDel="00180977">
          <w:rPr>
            <w:rFonts w:cstheme="minorHAnsi"/>
          </w:rPr>
          <w:delText>two comparison groups are defined in the master sample table. For each comparison group, if</w:delText>
        </w:r>
      </w:del>
      <w:r w:rsidR="008A4B13">
        <w:rPr>
          <w:rFonts w:cstheme="minorHAnsi"/>
        </w:rPr>
        <w:t xml:space="preserve"> </w:t>
      </w:r>
      <w:ins w:id="59" w:author="杨鲁栋" w:date="2024-01-09T10:04:00Z">
        <w:r w:rsidR="00180977">
          <w:rPr>
            <w:rFonts w:cstheme="minorHAnsi"/>
          </w:rPr>
          <w:t xml:space="preserve">both groups have equal </w:t>
        </w:r>
      </w:ins>
      <w:ins w:id="60" w:author="杨鲁栋" w:date="2024-01-09T10:05:00Z">
        <w:r w:rsidR="00180977">
          <w:rPr>
            <w:rFonts w:cstheme="minorHAnsi" w:hint="eastAsia"/>
          </w:rPr>
          <w:t>to</w:t>
        </w:r>
        <w:r w:rsidR="00180977">
          <w:rPr>
            <w:rFonts w:cstheme="minorHAnsi"/>
          </w:rPr>
          <w:t xml:space="preserve"> </w:t>
        </w:r>
      </w:ins>
      <w:ins w:id="61" w:author="杨鲁栋" w:date="2024-01-09T10:04:00Z">
        <w:r w:rsidR="00180977">
          <w:rPr>
            <w:rFonts w:cstheme="minorHAnsi"/>
          </w:rPr>
          <w:t>or more than</w:t>
        </w:r>
      </w:ins>
      <w:del w:id="62" w:author="杨鲁栋" w:date="2024-01-09T10:04:00Z">
        <w:r w:rsidR="008A4B13" w:rsidDel="00180977">
          <w:rPr>
            <w:rFonts w:cstheme="minorHAnsi"/>
          </w:rPr>
          <w:delText>&gt;=</w:delText>
        </w:r>
      </w:del>
      <w:r w:rsidR="008A4B13">
        <w:rPr>
          <w:rFonts w:cstheme="minorHAnsi"/>
        </w:rPr>
        <w:t xml:space="preserve"> </w:t>
      </w:r>
      <w:del w:id="63" w:author="杨鲁栋" w:date="2024-01-09T10:02:00Z">
        <w:r w:rsidR="008A4B13" w:rsidDel="00180977">
          <w:rPr>
            <w:rFonts w:cstheme="minorHAnsi"/>
          </w:rPr>
          <w:delText xml:space="preserve">3 </w:delText>
        </w:r>
      </w:del>
      <w:ins w:id="64" w:author="杨鲁栋" w:date="2024-01-09T10:02:00Z">
        <w:r w:rsidR="00180977">
          <w:rPr>
            <w:rFonts w:cstheme="minorHAnsi"/>
          </w:rPr>
          <w:t xml:space="preserve">2 </w:t>
        </w:r>
      </w:ins>
      <w:r w:rsidR="008A4B13">
        <w:rPr>
          <w:rFonts w:cstheme="minorHAnsi"/>
        </w:rPr>
        <w:t>replicates</w:t>
      </w:r>
      <w:del w:id="65" w:author="杨鲁栋" w:date="2024-01-09T10:04:00Z">
        <w:r w:rsidR="008A4B13" w:rsidDel="00180977">
          <w:rPr>
            <w:rFonts w:cstheme="minorHAnsi"/>
          </w:rPr>
          <w:delText xml:space="preserve"> </w:delText>
        </w:r>
      </w:del>
      <w:ins w:id="66" w:author="杨鲁栋" w:date="2024-01-09T10:03:00Z">
        <w:r w:rsidR="00180977">
          <w:rPr>
            <w:rFonts w:cstheme="minorHAnsi"/>
          </w:rPr>
          <w:t>.</w:t>
        </w:r>
      </w:ins>
      <w:del w:id="67" w:author="杨鲁栋" w:date="2024-01-09T10:03:00Z">
        <w:r w:rsidR="008A4B13" w:rsidDel="00180977">
          <w:rPr>
            <w:rFonts w:cstheme="minorHAnsi"/>
          </w:rPr>
          <w:delText xml:space="preserve">are defined in the master sample table, more </w:delText>
        </w:r>
        <w:r w:rsidR="00FE5EC6" w:rsidDel="00180977">
          <w:rPr>
            <w:rFonts w:cstheme="minorHAnsi"/>
          </w:rPr>
          <w:delText>sophisticate</w:delText>
        </w:r>
        <w:r w:rsidR="008A4B13" w:rsidDel="00180977">
          <w:rPr>
            <w:rFonts w:cstheme="minorHAnsi"/>
          </w:rPr>
          <w:delText xml:space="preserve"> comparison is performed. Otherwise, a simpler version of the comparison is performed.</w:delText>
        </w:r>
      </w:del>
      <w:r w:rsidR="008A4B13">
        <w:rPr>
          <w:rFonts w:cstheme="minorHAnsi"/>
        </w:rPr>
        <w:t xml:space="preserve"> </w:t>
      </w:r>
    </w:p>
    <w:p w14:paraId="06520E34" w14:textId="14F78F59" w:rsidR="00FE5EC6" w:rsidDel="00180977" w:rsidRDefault="00FE5EC6" w:rsidP="009166EA">
      <w:pPr>
        <w:pStyle w:val="ac"/>
        <w:jc w:val="both"/>
        <w:rPr>
          <w:del w:id="68" w:author="杨鲁栋" w:date="2024-01-09T10:01:00Z"/>
          <w:rFonts w:cstheme="minorHAnsi"/>
        </w:rPr>
      </w:pPr>
    </w:p>
    <w:p w14:paraId="7843147B" w14:textId="4928A0F2" w:rsidR="00FE5EC6" w:rsidRPr="00180977" w:rsidDel="00180977" w:rsidRDefault="00FE5EC6">
      <w:pPr>
        <w:jc w:val="both"/>
        <w:rPr>
          <w:del w:id="69" w:author="杨鲁栋" w:date="2024-01-09T10:01:00Z"/>
          <w:rFonts w:cstheme="minorHAnsi"/>
        </w:rPr>
        <w:pPrChange w:id="70" w:author="杨鲁栋" w:date="2024-01-09T10:01:00Z">
          <w:pPr>
            <w:pStyle w:val="ac"/>
            <w:jc w:val="both"/>
          </w:pPr>
        </w:pPrChange>
      </w:pPr>
      <w:del w:id="71" w:author="杨鲁栋" w:date="2024-01-09T10:01:00Z">
        <w:r w:rsidRPr="00180977" w:rsidDel="00180977">
          <w:rPr>
            <w:rFonts w:cstheme="minorHAnsi"/>
          </w:rPr>
          <w:delText>Regarding the differential expression analysis, when the number of replicates &gt;=3, both isoform-based and gene-based differential expression are examined, and the respective volcano plots are generated. In addition, differential isoform usage is further computed. When the number of replicates &lt;3, only differential isoform usage is computed.</w:delText>
        </w:r>
      </w:del>
    </w:p>
    <w:p w14:paraId="04302588" w14:textId="77777777" w:rsidR="00B42083" w:rsidRDefault="00B42083">
      <w:pPr>
        <w:pPrChange w:id="72" w:author="杨鲁栋" w:date="2024-01-09T10:01:00Z">
          <w:pPr>
            <w:pStyle w:val="ac"/>
            <w:jc w:val="both"/>
          </w:pPr>
        </w:pPrChange>
      </w:pPr>
    </w:p>
    <w:p w14:paraId="79872730" w14:textId="0008769E" w:rsidR="009166EA" w:rsidRDefault="00B42083" w:rsidP="009166EA">
      <w:pPr>
        <w:pStyle w:val="ac"/>
        <w:jc w:val="both"/>
        <w:rPr>
          <w:rFonts w:cstheme="minorHAnsi"/>
        </w:rPr>
      </w:pPr>
      <w:r>
        <w:t xml:space="preserve">Regarding the differential splicing analysis, four types of alternative splicing events are examined with NanoTrans: intron retention (ir), alternative 3’ splicing (alt3), alternative 5’ splicing (alt5), and cassette exons (es). </w:t>
      </w:r>
    </w:p>
    <w:p w14:paraId="5C8BA704" w14:textId="40ACDE46" w:rsidR="008A4B13" w:rsidRDefault="008A4B13" w:rsidP="009166EA">
      <w:pPr>
        <w:pStyle w:val="ac"/>
        <w:jc w:val="both"/>
        <w:rPr>
          <w:rFonts w:cstheme="minorHAnsi"/>
        </w:rPr>
      </w:pPr>
    </w:p>
    <w:p w14:paraId="42D7E7EA" w14:textId="4508D7C0" w:rsidR="008A4B13" w:rsidRPr="008A4B13" w:rsidRDefault="008A4B13" w:rsidP="008A4B13">
      <w:pPr>
        <w:pStyle w:val="ac"/>
        <w:jc w:val="both"/>
        <w:rPr>
          <w:rFonts w:cstheme="minorHAnsi"/>
        </w:rPr>
      </w:pPr>
      <w:r>
        <w:rPr>
          <w:rFonts w:cstheme="minorHAnsi"/>
        </w:rPr>
        <w:t>For the testing example, run this step by typing:</w:t>
      </w:r>
    </w:p>
    <w:p w14:paraId="225226A2" w14:textId="656B4D17" w:rsidR="008A4B13" w:rsidRPr="008A4B13" w:rsidRDefault="008A4B13" w:rsidP="008A4B13">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cd </w:t>
      </w:r>
      <w:r w:rsidRPr="008A4B13">
        <w:rPr>
          <w:rFonts w:ascii="Courier New" w:eastAsia="Times New Roman" w:hAnsi="Courier New" w:cs="Courier New"/>
          <w:sz w:val="20"/>
          <w:szCs w:val="20"/>
        </w:rPr>
        <w:t>03.Isoform_Expression_and_Splicing_Comparison</w:t>
      </w:r>
    </w:p>
    <w:p w14:paraId="4FB25EBB" w14:textId="08E90507" w:rsidR="008A4B13" w:rsidRPr="008A4B13" w:rsidRDefault="008A4B13" w:rsidP="009166EA">
      <w:pPr>
        <w:pStyle w:val="ac"/>
        <w:jc w:val="both"/>
        <w:rPr>
          <w:rFonts w:ascii="Courier New" w:eastAsia="Times New Roman" w:hAnsi="Courier New" w:cs="Courier New"/>
          <w:sz w:val="20"/>
          <w:szCs w:val="20"/>
        </w:rPr>
      </w:pPr>
      <w:r w:rsidRPr="008A4B13">
        <w:rPr>
          <w:rFonts w:ascii="Courier New" w:eastAsia="Times New Roman" w:hAnsi="Courier New" w:cs="Courier New"/>
          <w:sz w:val="20"/>
          <w:szCs w:val="20"/>
        </w:rPr>
        <w:t>NanoTrans.03.Isoform_Expression_and_Splicing_Comparison.sh</w:t>
      </w:r>
    </w:p>
    <w:p w14:paraId="36C732EF" w14:textId="77777777" w:rsidR="00731BAC" w:rsidRPr="008A4B13" w:rsidRDefault="00731BAC" w:rsidP="008A4B13">
      <w:pPr>
        <w:jc w:val="both"/>
        <w:rPr>
          <w:rFonts w:cstheme="minorHAnsi"/>
        </w:rPr>
      </w:pPr>
    </w:p>
    <w:p w14:paraId="26E17E19" w14:textId="77777777" w:rsidR="008A4B13" w:rsidRDefault="00731BAC" w:rsidP="008A4B13">
      <w:pPr>
        <w:pStyle w:val="ac"/>
        <w:jc w:val="both"/>
        <w:rPr>
          <w:rFonts w:cstheme="minorHAnsi"/>
        </w:rPr>
      </w:pPr>
      <w:r>
        <w:rPr>
          <w:rFonts w:cstheme="minorHAnsi"/>
        </w:rPr>
        <w:t>For your own project, please edit</w:t>
      </w:r>
      <w:r w:rsidR="008F7E48">
        <w:rPr>
          <w:rFonts w:cstheme="minorHAnsi"/>
        </w:rPr>
        <w:t xml:space="preserve"> </w:t>
      </w:r>
      <w:r w:rsidRPr="008F7E48">
        <w:rPr>
          <w:rFonts w:cstheme="minorHAnsi"/>
        </w:rPr>
        <w:t>the script</w:t>
      </w:r>
    </w:p>
    <w:p w14:paraId="2055D0C3" w14:textId="33AF5448" w:rsidR="008A4B13" w:rsidRPr="008A4B13" w:rsidRDefault="008A4B13" w:rsidP="008A4B13">
      <w:pPr>
        <w:pStyle w:val="ac"/>
        <w:jc w:val="both"/>
        <w:rPr>
          <w:rFonts w:cstheme="minorHAnsi"/>
        </w:rPr>
      </w:pPr>
      <w:r w:rsidRPr="008A4B13">
        <w:rPr>
          <w:rFonts w:ascii="Courier New" w:eastAsia="Times New Roman" w:hAnsi="Courier New" w:cs="Courier New"/>
          <w:sz w:val="20"/>
          <w:szCs w:val="20"/>
        </w:rPr>
        <w:t>NanoTrans.03.Isoform_Expression_and_Splicing_Comparison.sh</w:t>
      </w:r>
    </w:p>
    <w:p w14:paraId="157B9F2F" w14:textId="4FDD8589" w:rsidR="00A11A0C" w:rsidRPr="004E07C2" w:rsidRDefault="00731BAC" w:rsidP="004E07C2">
      <w:pPr>
        <w:pStyle w:val="ac"/>
        <w:rPr>
          <w:rFonts w:ascii="Courier New" w:eastAsia="Times New Roman" w:hAnsi="Courier New" w:cs="Courier New"/>
          <w:sz w:val="20"/>
          <w:szCs w:val="20"/>
        </w:rPr>
      </w:pPr>
      <w:r w:rsidRPr="008F7E48">
        <w:rPr>
          <w:rFonts w:eastAsia="Times New Roman" w:cstheme="minorHAnsi"/>
        </w:rPr>
        <w:t>and the master sample table file to adapt it to your own project.</w:t>
      </w:r>
      <w:r w:rsidRPr="008F7E48">
        <w:rPr>
          <w:rFonts w:ascii="Courier New" w:eastAsia="Times New Roman" w:hAnsi="Courier New" w:cs="Courier New"/>
          <w:sz w:val="20"/>
          <w:szCs w:val="20"/>
        </w:rPr>
        <w:t xml:space="preserve"> </w:t>
      </w:r>
    </w:p>
    <w:p w14:paraId="554120A7" w14:textId="05208128" w:rsidR="00731BAC" w:rsidRDefault="00731BAC" w:rsidP="00731BAC">
      <w:pPr>
        <w:pStyle w:val="ac"/>
        <w:jc w:val="both"/>
        <w:rPr>
          <w:rFonts w:ascii="Courier New" w:eastAsia="Times New Roman" w:hAnsi="Courier New" w:cs="Courier New"/>
          <w:sz w:val="20"/>
          <w:szCs w:val="20"/>
        </w:rPr>
      </w:pPr>
    </w:p>
    <w:p w14:paraId="7217CF6A" w14:textId="44602D9E" w:rsidR="00B96973" w:rsidRPr="004E07C2" w:rsidRDefault="00B96973" w:rsidP="004E07C2">
      <w:pPr>
        <w:pStyle w:val="ac"/>
        <w:jc w:val="both"/>
        <w:rPr>
          <w:rFonts w:eastAsia="Times New Roman" w:cstheme="minorHAnsi"/>
          <w:b/>
          <w:bCs/>
          <w:szCs w:val="20"/>
        </w:rPr>
      </w:pPr>
      <w:r w:rsidRPr="005B0015">
        <w:rPr>
          <w:rFonts w:eastAsia="Times New Roman" w:cstheme="minorHAnsi"/>
          <w:b/>
          <w:bCs/>
          <w:szCs w:val="20"/>
        </w:rPr>
        <w:t xml:space="preserve">Major </w:t>
      </w:r>
      <w:r>
        <w:rPr>
          <w:rFonts w:eastAsia="Times New Roman" w:cstheme="minorHAnsi"/>
          <w:b/>
          <w:bCs/>
          <w:szCs w:val="20"/>
        </w:rPr>
        <w:t>o</w:t>
      </w:r>
      <w:r w:rsidRPr="005B0015">
        <w:rPr>
          <w:rFonts w:eastAsia="Times New Roman" w:cstheme="minorHAnsi"/>
          <w:b/>
          <w:bCs/>
          <w:szCs w:val="20"/>
        </w:rPr>
        <w:t>utputs when running this step for the testing example:</w:t>
      </w:r>
    </w:p>
    <w:p w14:paraId="38E7788C" w14:textId="77777777" w:rsidR="004E07C2" w:rsidRDefault="004E07C2" w:rsidP="008A4B13">
      <w:pPr>
        <w:pStyle w:val="ac"/>
        <w:jc w:val="both"/>
        <w:rPr>
          <w:rFonts w:ascii="Courier New" w:eastAsia="Times New Roman" w:hAnsi="Courier New" w:cs="Courier New"/>
          <w:sz w:val="20"/>
          <w:szCs w:val="20"/>
        </w:rPr>
      </w:pPr>
    </w:p>
    <w:p w14:paraId="0911D99E" w14:textId="64A8510B" w:rsidR="008A4B13" w:rsidRDefault="008A4B13" w:rsidP="008A4B13">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sidRPr="00E86499">
        <w:rPr>
          <w:rFonts w:ascii="Courier New" w:eastAsia="Times New Roman" w:hAnsi="Courier New" w:cs="Courier New"/>
          <w:sz w:val="20"/>
          <w:szCs w:val="20"/>
        </w:rPr>
        <w:t xml:space="preserve"> </w:t>
      </w:r>
    </w:p>
    <w:p w14:paraId="0CD63BA6" w14:textId="55A66CB8" w:rsidR="008A4B13" w:rsidRDefault="008A4B13" w:rsidP="008A4B13">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The subdirectory containing the processing results for the 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 xml:space="preserve">. </w:t>
      </w:r>
    </w:p>
    <w:p w14:paraId="11BAFA18" w14:textId="77777777" w:rsidR="008A4B13" w:rsidRDefault="008A4B13" w:rsidP="008A4B13">
      <w:pPr>
        <w:pStyle w:val="ac"/>
        <w:jc w:val="both"/>
        <w:rPr>
          <w:rFonts w:ascii="Courier New" w:eastAsia="Times New Roman" w:hAnsi="Courier New" w:cs="Courier New"/>
          <w:sz w:val="20"/>
          <w:szCs w:val="20"/>
        </w:rPr>
      </w:pPr>
    </w:p>
    <w:p w14:paraId="7AE34260" w14:textId="50F3D272" w:rsidR="00A75D4B" w:rsidRDefault="00A75D4B" w:rsidP="00A75D4B">
      <w:pPr>
        <w:ind w:left="720"/>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A75D4B">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sidRPr="00A75D4B">
        <w:rPr>
          <w:rFonts w:ascii="Courier New" w:eastAsia="Times New Roman" w:hAnsi="Courier New" w:cs="Courier New"/>
          <w:sz w:val="20"/>
          <w:szCs w:val="20"/>
        </w:rPr>
        <w:t>.experimental_design.yml</w:t>
      </w:r>
    </w:p>
    <w:p w14:paraId="059308D0" w14:textId="5C814CA9" w:rsidR="00A75D4B" w:rsidRDefault="00A75D4B" w:rsidP="008A4B13">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 The </w:t>
      </w:r>
      <w:r w:rsidR="00223A97">
        <w:rPr>
          <w:rFonts w:ascii="Courier New" w:eastAsia="Times New Roman" w:hAnsi="Courier New" w:cs="Courier New"/>
          <w:sz w:val="20"/>
          <w:szCs w:val="20"/>
        </w:rPr>
        <w:t xml:space="preserve">experimental </w:t>
      </w:r>
      <w:r>
        <w:rPr>
          <w:rFonts w:ascii="Courier New" w:eastAsia="Times New Roman" w:hAnsi="Courier New" w:cs="Courier New"/>
          <w:sz w:val="20"/>
          <w:szCs w:val="20"/>
        </w:rPr>
        <w:t xml:space="preserve">design </w:t>
      </w:r>
      <w:r w:rsidR="00223A97">
        <w:rPr>
          <w:rFonts w:ascii="Courier New" w:eastAsia="Times New Roman" w:hAnsi="Courier New" w:cs="Courier New"/>
          <w:sz w:val="20"/>
          <w:szCs w:val="20"/>
        </w:rPr>
        <w:t>summary for all the samples defined in the master sample table based on their comparison group and replicate belongings.</w:t>
      </w:r>
    </w:p>
    <w:p w14:paraId="646B858B" w14:textId="77777777" w:rsidR="00A75D4B" w:rsidRDefault="00A75D4B" w:rsidP="008A4B13">
      <w:pPr>
        <w:pStyle w:val="ac"/>
        <w:jc w:val="both"/>
        <w:rPr>
          <w:rFonts w:ascii="Courier New" w:eastAsia="Times New Roman" w:hAnsi="Courier New" w:cs="Courier New"/>
          <w:sz w:val="20"/>
          <w:szCs w:val="20"/>
        </w:rPr>
      </w:pPr>
    </w:p>
    <w:p w14:paraId="4D191354" w14:textId="27C785D2" w:rsidR="008A4B13" w:rsidRPr="00CE27D9" w:rsidRDefault="008A4B13" w:rsidP="008A4B13">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p>
    <w:p w14:paraId="56076896" w14:textId="53557E38" w:rsidR="008A4B13" w:rsidRDefault="008A4B13" w:rsidP="008A4B13">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xml:space="preserve"># </w:t>
      </w:r>
      <w:r>
        <w:rPr>
          <w:rFonts w:ascii="Courier New" w:eastAsia="Times New Roman" w:hAnsi="Courier New" w:cs="Courier New" w:hint="eastAsia"/>
          <w:sz w:val="20"/>
          <w:szCs w:val="20"/>
        </w:rPr>
        <w:t>The</w:t>
      </w:r>
      <w:r>
        <w:rPr>
          <w:rFonts w:ascii="Courier New" w:eastAsia="Times New Roman" w:hAnsi="Courier New" w:cs="Courier New"/>
          <w:sz w:val="20"/>
          <w:szCs w:val="20"/>
        </w:rPr>
        <w:t xml:space="preserve"> subdirectory containing the main processing results of this step. You should be able to find all major processing results of this step here and no need to check other subdirectories. The same principle holds for the module 02-06.</w:t>
      </w:r>
    </w:p>
    <w:p w14:paraId="11D81B1D" w14:textId="2A94F4A3" w:rsidR="00B42083" w:rsidRDefault="00B42083" w:rsidP="008A4B13">
      <w:pPr>
        <w:ind w:left="720"/>
        <w:jc w:val="both"/>
        <w:rPr>
          <w:rFonts w:ascii="Courier New" w:eastAsia="Times New Roman" w:hAnsi="Courier New" w:cs="Courier New"/>
          <w:sz w:val="20"/>
          <w:szCs w:val="20"/>
        </w:rPr>
      </w:pPr>
    </w:p>
    <w:p w14:paraId="72B42FD5" w14:textId="14955AEF" w:rsidR="00B42083" w:rsidRPr="00CE27D9" w:rsidRDefault="00B42083" w:rsidP="00B42083">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w:t>
      </w:r>
      <w:r w:rsidRPr="00B42083">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sidRPr="00B42083">
        <w:rPr>
          <w:rFonts w:ascii="Courier New" w:eastAsia="Times New Roman" w:hAnsi="Courier New" w:cs="Courier New"/>
          <w:sz w:val="20"/>
          <w:szCs w:val="20"/>
        </w:rPr>
        <w:t>_differential_expression_output</w:t>
      </w:r>
    </w:p>
    <w:p w14:paraId="2F79E789" w14:textId="050D34DA" w:rsidR="00B42083" w:rsidRDefault="00B42083" w:rsidP="008A4B13">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xml:space="preserve"># </w:t>
      </w:r>
      <w:r>
        <w:rPr>
          <w:rFonts w:ascii="Courier New" w:eastAsia="Times New Roman" w:hAnsi="Courier New" w:cs="Courier New" w:hint="eastAsia"/>
          <w:sz w:val="20"/>
          <w:szCs w:val="20"/>
        </w:rPr>
        <w:t>The</w:t>
      </w:r>
      <w:r>
        <w:rPr>
          <w:rFonts w:ascii="Courier New" w:eastAsia="Times New Roman" w:hAnsi="Courier New" w:cs="Courier New"/>
          <w:sz w:val="20"/>
          <w:szCs w:val="20"/>
        </w:rPr>
        <w:t xml:space="preserve"> subdirectory containing the final tabular results and volcano plots (when the number of replicates&gt;=</w:t>
      </w:r>
      <w:del w:id="73" w:author="杨鲁栋" w:date="2024-01-09T14:04:00Z">
        <w:r w:rsidDel="00337D9E">
          <w:rPr>
            <w:rFonts w:ascii="Courier New" w:eastAsia="Times New Roman" w:hAnsi="Courier New" w:cs="Courier New"/>
            <w:sz w:val="20"/>
            <w:szCs w:val="20"/>
          </w:rPr>
          <w:delText>3</w:delText>
        </w:r>
      </w:del>
      <w:ins w:id="74" w:author="杨鲁栋" w:date="2024-01-09T14:04:00Z">
        <w:r w:rsidR="00337D9E">
          <w:rPr>
            <w:rFonts w:ascii="Courier New" w:eastAsia="Times New Roman" w:hAnsi="Courier New" w:cs="Courier New"/>
            <w:sz w:val="20"/>
            <w:szCs w:val="20"/>
          </w:rPr>
          <w:t>2</w:t>
        </w:r>
      </w:ins>
      <w:r>
        <w:rPr>
          <w:rFonts w:ascii="Courier New" w:eastAsia="Times New Roman" w:hAnsi="Courier New" w:cs="Courier New"/>
          <w:sz w:val="20"/>
          <w:szCs w:val="20"/>
        </w:rPr>
        <w:t>) of the differential expression analysis.</w:t>
      </w:r>
    </w:p>
    <w:p w14:paraId="11094DB7" w14:textId="2CF7307C" w:rsidR="00B42083" w:rsidRDefault="00B42083" w:rsidP="008A4B13">
      <w:pPr>
        <w:ind w:left="720"/>
        <w:jc w:val="both"/>
        <w:rPr>
          <w:rFonts w:ascii="Courier New" w:eastAsia="Times New Roman" w:hAnsi="Courier New" w:cs="Courier New"/>
          <w:sz w:val="20"/>
          <w:szCs w:val="20"/>
        </w:rPr>
      </w:pPr>
    </w:p>
    <w:p w14:paraId="3B6CE7E8" w14:textId="32E75C78" w:rsidR="00B42083" w:rsidRPr="00CE27D9" w:rsidRDefault="00B42083" w:rsidP="00B42083">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w:t>
      </w:r>
      <w:r w:rsidRPr="00B42083">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sidRPr="00B42083">
        <w:rPr>
          <w:rFonts w:ascii="Courier New" w:eastAsia="Times New Roman" w:hAnsi="Courier New" w:cs="Courier New"/>
          <w:sz w:val="20"/>
          <w:szCs w:val="20"/>
        </w:rPr>
        <w:t>_differential_</w:t>
      </w:r>
      <w:r>
        <w:rPr>
          <w:rFonts w:ascii="Courier New" w:eastAsia="Times New Roman" w:hAnsi="Courier New" w:cs="Courier New"/>
          <w:sz w:val="20"/>
          <w:szCs w:val="20"/>
        </w:rPr>
        <w:t>splicing</w:t>
      </w:r>
      <w:r w:rsidRPr="00B42083">
        <w:rPr>
          <w:rFonts w:ascii="Courier New" w:eastAsia="Times New Roman" w:hAnsi="Courier New" w:cs="Courier New"/>
          <w:sz w:val="20"/>
          <w:szCs w:val="20"/>
        </w:rPr>
        <w:t>_output</w:t>
      </w:r>
    </w:p>
    <w:p w14:paraId="5C09800D" w14:textId="2F9A4782" w:rsidR="00B42083" w:rsidRDefault="00B42083" w:rsidP="00B42083">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xml:space="preserve"># </w:t>
      </w:r>
      <w:r>
        <w:rPr>
          <w:rFonts w:ascii="Courier New" w:eastAsia="Times New Roman" w:hAnsi="Courier New" w:cs="Courier New" w:hint="eastAsia"/>
          <w:sz w:val="20"/>
          <w:szCs w:val="20"/>
        </w:rPr>
        <w:t>The</w:t>
      </w:r>
      <w:r>
        <w:rPr>
          <w:rFonts w:ascii="Courier New" w:eastAsia="Times New Roman" w:hAnsi="Courier New" w:cs="Courier New"/>
          <w:sz w:val="20"/>
          <w:szCs w:val="20"/>
        </w:rPr>
        <w:t xml:space="preserve"> subdirectory containing the final tabular results of the differential splicing analysis.</w:t>
      </w:r>
    </w:p>
    <w:p w14:paraId="220BD812" w14:textId="77777777" w:rsidR="00B42083" w:rsidRDefault="00B42083" w:rsidP="008A4B13">
      <w:pPr>
        <w:ind w:left="720"/>
        <w:jc w:val="both"/>
        <w:rPr>
          <w:rFonts w:ascii="Courier New" w:eastAsia="Times New Roman" w:hAnsi="Courier New" w:cs="Courier New"/>
          <w:sz w:val="20"/>
          <w:szCs w:val="20"/>
        </w:rPr>
      </w:pPr>
    </w:p>
    <w:p w14:paraId="0355194F" w14:textId="63319FFD" w:rsidR="00B96973" w:rsidRDefault="00B96973" w:rsidP="00853B79">
      <w:pPr>
        <w:jc w:val="both"/>
        <w:rPr>
          <w:rFonts w:ascii="Courier New" w:eastAsia="Times New Roman" w:hAnsi="Courier New" w:cs="Courier New"/>
          <w:sz w:val="20"/>
          <w:szCs w:val="20"/>
        </w:rPr>
      </w:pPr>
    </w:p>
    <w:p w14:paraId="01D38DF2" w14:textId="2BF93902" w:rsidR="00AF042A" w:rsidRDefault="00AF042A" w:rsidP="00853B79">
      <w:pPr>
        <w:jc w:val="both"/>
        <w:rPr>
          <w:rFonts w:ascii="Courier New" w:eastAsia="Times New Roman" w:hAnsi="Courier New" w:cs="Courier New"/>
          <w:sz w:val="20"/>
          <w:szCs w:val="20"/>
        </w:rPr>
      </w:pPr>
    </w:p>
    <w:p w14:paraId="130CCF22" w14:textId="6D7307D1" w:rsidR="00AF042A" w:rsidRDefault="00AF042A" w:rsidP="00853B79">
      <w:pPr>
        <w:jc w:val="both"/>
        <w:rPr>
          <w:rFonts w:ascii="Courier New" w:eastAsia="Times New Roman" w:hAnsi="Courier New" w:cs="Courier New"/>
          <w:sz w:val="20"/>
          <w:szCs w:val="20"/>
        </w:rPr>
      </w:pPr>
    </w:p>
    <w:p w14:paraId="70FFCD2A" w14:textId="206EC85C" w:rsidR="00AF042A" w:rsidRDefault="00AF042A" w:rsidP="00853B79">
      <w:pPr>
        <w:jc w:val="both"/>
        <w:rPr>
          <w:rFonts w:ascii="Courier New" w:eastAsia="Times New Roman" w:hAnsi="Courier New" w:cs="Courier New"/>
          <w:sz w:val="20"/>
          <w:szCs w:val="20"/>
        </w:rPr>
      </w:pPr>
    </w:p>
    <w:p w14:paraId="55092DE3" w14:textId="77777777" w:rsidR="00AF042A" w:rsidRPr="00853B79" w:rsidRDefault="00AF042A" w:rsidP="00853B79">
      <w:pPr>
        <w:jc w:val="both"/>
        <w:rPr>
          <w:rFonts w:ascii="Courier New" w:eastAsia="Times New Roman" w:hAnsi="Courier New" w:cs="Courier New"/>
          <w:sz w:val="20"/>
          <w:szCs w:val="20"/>
        </w:rPr>
      </w:pPr>
    </w:p>
    <w:p w14:paraId="4B079740" w14:textId="5E5CFFB4" w:rsidR="00B96973" w:rsidRDefault="00B96973" w:rsidP="00731BAC">
      <w:pPr>
        <w:pStyle w:val="ac"/>
        <w:jc w:val="both"/>
        <w:rPr>
          <w:rFonts w:ascii="Courier New" w:eastAsia="Times New Roman" w:hAnsi="Courier New" w:cs="Courier New"/>
          <w:sz w:val="20"/>
          <w:szCs w:val="20"/>
        </w:rPr>
      </w:pPr>
    </w:p>
    <w:p w14:paraId="0C7A8FE1" w14:textId="3FFD1CF8" w:rsidR="00105FF2" w:rsidRDefault="00105FF2" w:rsidP="00105FF2">
      <w:pPr>
        <w:pStyle w:val="ac"/>
        <w:jc w:val="both"/>
        <w:rPr>
          <w:rFonts w:ascii="Courier New" w:eastAsia="Times New Roman" w:hAnsi="Courier New" w:cs="Courier New"/>
          <w:sz w:val="20"/>
          <w:szCs w:val="20"/>
        </w:rPr>
      </w:pPr>
      <w:r w:rsidRPr="001E7500">
        <w:rPr>
          <w:rFonts w:hint="eastAsia"/>
        </w:rPr>
        <w:t>For</w:t>
      </w:r>
      <w:r w:rsidRPr="001E7500">
        <w:t xml:space="preserve"> the testing example, </w:t>
      </w:r>
      <w:r>
        <w:t>after running</w:t>
      </w:r>
      <w:r w:rsidRPr="00105FF2">
        <w:rPr>
          <w:rFonts w:ascii="Courier New" w:eastAsia="Times New Roman" w:hAnsi="Courier New" w:cs="Courier New"/>
          <w:sz w:val="20"/>
          <w:szCs w:val="20"/>
        </w:rPr>
        <w:t xml:space="preserve"> </w:t>
      </w:r>
      <w:r w:rsidRPr="00105FF2">
        <w:t>the bash script</w:t>
      </w:r>
      <w:r>
        <w:t xml:space="preserve"> </w:t>
      </w:r>
      <w:r w:rsidRPr="008A4B13">
        <w:rPr>
          <w:rFonts w:ascii="Courier New" w:eastAsia="Times New Roman" w:hAnsi="Courier New" w:cs="Courier New"/>
          <w:sz w:val="20"/>
          <w:szCs w:val="20"/>
        </w:rPr>
        <w:t>NanoTrans.03.Isoform_Expression_and_Splicing_Comparison.sh</w:t>
      </w:r>
      <w:r w:rsidRPr="00105FF2">
        <w:rPr>
          <w:rFonts w:ascii="Courier New" w:eastAsia="Times New Roman" w:hAnsi="Courier New" w:cs="Courier New"/>
          <w:sz w:val="20"/>
          <w:szCs w:val="20"/>
        </w:rPr>
        <w:t>,</w:t>
      </w:r>
      <w:r>
        <w:rPr>
          <w:rFonts w:ascii="Courier New" w:eastAsia="Times New Roman" w:hAnsi="Courier New" w:cs="Courier New"/>
          <w:sz w:val="20"/>
          <w:szCs w:val="20"/>
        </w:rPr>
        <w:t xml:space="preserve"> </w:t>
      </w:r>
      <w:r w:rsidRPr="00105FF2">
        <w:t xml:space="preserve">the </w:t>
      </w:r>
      <w:r w:rsidR="0038188D">
        <w:t>volcano plots</w:t>
      </w:r>
      <w:r w:rsidR="00BB1825">
        <w:t xml:space="preserve"> (Figure 8 &amp; 9)</w:t>
      </w:r>
      <w:r w:rsidR="0038188D">
        <w:t xml:space="preserve"> for differentially expressed genes and isoforms will be</w:t>
      </w:r>
      <w:r w:rsidRPr="00105FF2">
        <w:t xml:space="preserve"> generated under</w:t>
      </w:r>
      <w:r w:rsidR="0038188D">
        <w:t xml:space="preserve"> the following path:</w:t>
      </w:r>
      <w:r>
        <w:rPr>
          <w:rFonts w:ascii="Courier New" w:eastAsia="Times New Roman" w:hAnsi="Courier New" w:cs="Courier New"/>
          <w:sz w:val="20"/>
          <w:szCs w:val="20"/>
        </w:rPr>
        <w:t xml:space="preserve"> </w:t>
      </w:r>
      <w:r>
        <w:rPr>
          <w:rFonts w:ascii="Courier New" w:eastAsia="Times New Roman" w:hAnsi="Courier New" w:cs="Courier New"/>
          <w:sz w:val="20"/>
          <w:szCs w:val="20"/>
        </w:rPr>
        <w:lastRenderedPageBreak/>
        <w:t>Batch_Example/</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w:t>
      </w:r>
      <w:r w:rsidRPr="00B42083">
        <w:rPr>
          <w:rFonts w:ascii="Courier New" w:eastAsia="Times New Roman" w:hAnsi="Courier New" w:cs="Courier New"/>
          <w:sz w:val="20"/>
          <w:szCs w:val="20"/>
        </w:rPr>
        <w:t>Batch_</w:t>
      </w:r>
      <w:r>
        <w:rPr>
          <w:rFonts w:ascii="Courier New" w:eastAsia="Times New Roman" w:hAnsi="Courier New" w:cs="Courier New"/>
          <w:sz w:val="20"/>
          <w:szCs w:val="20"/>
        </w:rPr>
        <w:t>Example</w:t>
      </w:r>
      <w:r w:rsidRPr="00B42083">
        <w:rPr>
          <w:rFonts w:ascii="Courier New" w:eastAsia="Times New Roman" w:hAnsi="Courier New" w:cs="Courier New"/>
          <w:sz w:val="20"/>
          <w:szCs w:val="20"/>
        </w:rPr>
        <w:t>_differential_expression_output</w:t>
      </w:r>
    </w:p>
    <w:p w14:paraId="16398294" w14:textId="37532ECD" w:rsidR="0038188D" w:rsidRDefault="0038188D" w:rsidP="00105FF2">
      <w:pPr>
        <w:pStyle w:val="ac"/>
        <w:jc w:val="both"/>
        <w:rPr>
          <w:rFonts w:ascii="Courier New" w:eastAsia="Times New Roman" w:hAnsi="Courier New" w:cs="Courier New"/>
          <w:sz w:val="20"/>
          <w:szCs w:val="20"/>
        </w:rPr>
      </w:pPr>
    </w:p>
    <w:p w14:paraId="0D374073" w14:textId="3EAA2BFE" w:rsidR="0038188D" w:rsidRDefault="0038188D" w:rsidP="00105FF2">
      <w:pPr>
        <w:pStyle w:val="ac"/>
        <w:jc w:val="both"/>
        <w:rPr>
          <w:rFonts w:ascii="Courier New" w:eastAsia="Times New Roman" w:hAnsi="Courier New" w:cs="Courier New"/>
          <w:sz w:val="20"/>
          <w:szCs w:val="20"/>
        </w:rPr>
      </w:pPr>
    </w:p>
    <w:p w14:paraId="216674F5" w14:textId="433402C2" w:rsidR="005E448B" w:rsidRDefault="005E448B" w:rsidP="00105FF2">
      <w:pPr>
        <w:pStyle w:val="ac"/>
        <w:jc w:val="both"/>
        <w:rPr>
          <w:rFonts w:ascii="Courier New" w:eastAsia="Times New Roman" w:hAnsi="Courier New" w:cs="Courier New"/>
          <w:sz w:val="20"/>
          <w:szCs w:val="20"/>
        </w:rPr>
      </w:pPr>
      <w:del w:id="75" w:author="杨鲁栋" w:date="2024-01-09T10:06:00Z">
        <w:r w:rsidRPr="005E448B" w:rsidDel="00180977">
          <w:rPr>
            <w:rFonts w:ascii="Courier New" w:eastAsia="Times New Roman" w:hAnsi="Courier New" w:cs="Courier New"/>
            <w:noProof/>
            <w:sz w:val="20"/>
            <w:szCs w:val="20"/>
          </w:rPr>
          <w:drawing>
            <wp:inline distT="0" distB="0" distL="0" distR="0" wp14:anchorId="0020016E" wp14:editId="42AB6D3C">
              <wp:extent cx="3041374" cy="303356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44085" cy="3036272"/>
                      </a:xfrm>
                      <a:prstGeom prst="rect">
                        <a:avLst/>
                      </a:prstGeom>
                    </pic:spPr>
                  </pic:pic>
                </a:graphicData>
              </a:graphic>
            </wp:inline>
          </w:drawing>
        </w:r>
      </w:del>
      <w:ins w:id="76" w:author="杨鲁栋" w:date="2024-01-09T10:06:00Z">
        <w:r w:rsidR="00180977" w:rsidRPr="00180977">
          <w:rPr>
            <w:noProof/>
          </w:rPr>
          <w:t xml:space="preserve"> </w:t>
        </w:r>
        <w:r w:rsidR="00180977" w:rsidRPr="00180977">
          <w:rPr>
            <w:rFonts w:ascii="Courier New" w:eastAsia="Times New Roman" w:hAnsi="Courier New" w:cs="Courier New"/>
            <w:noProof/>
            <w:sz w:val="20"/>
            <w:szCs w:val="20"/>
          </w:rPr>
          <w:drawing>
            <wp:inline distT="0" distB="0" distL="0" distR="0" wp14:anchorId="30B03C94" wp14:editId="5A809C23">
              <wp:extent cx="2971364" cy="3028716"/>
              <wp:effectExtent l="0" t="0" r="635" b="0"/>
              <wp:docPr id="1938690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9022" name=""/>
                      <pic:cNvPicPr/>
                    </pic:nvPicPr>
                    <pic:blipFill>
                      <a:blip r:embed="rId38"/>
                      <a:stretch>
                        <a:fillRect/>
                      </a:stretch>
                    </pic:blipFill>
                    <pic:spPr>
                      <a:xfrm>
                        <a:off x="0" y="0"/>
                        <a:ext cx="3034260" cy="3092826"/>
                      </a:xfrm>
                      <a:prstGeom prst="rect">
                        <a:avLst/>
                      </a:prstGeom>
                    </pic:spPr>
                  </pic:pic>
                </a:graphicData>
              </a:graphic>
            </wp:inline>
          </w:drawing>
        </w:r>
      </w:ins>
    </w:p>
    <w:p w14:paraId="1AA65D7E" w14:textId="5ECF5A13" w:rsidR="00CB25A7" w:rsidRPr="0038188D" w:rsidRDefault="00CB25A7" w:rsidP="00CB25A7">
      <w:pPr>
        <w:ind w:left="851"/>
        <w:rPr>
          <w:i/>
          <w:iCs/>
          <w:sz w:val="20"/>
          <w:szCs w:val="20"/>
        </w:rPr>
      </w:pPr>
      <w:r w:rsidRPr="0038188D">
        <w:rPr>
          <w:i/>
          <w:iCs/>
          <w:sz w:val="20"/>
          <w:szCs w:val="20"/>
        </w:rPr>
        <w:t xml:space="preserve">Figure </w:t>
      </w:r>
      <w:r>
        <w:rPr>
          <w:i/>
          <w:iCs/>
          <w:sz w:val="20"/>
          <w:szCs w:val="20"/>
        </w:rPr>
        <w:t>8</w:t>
      </w:r>
      <w:r w:rsidRPr="0038188D">
        <w:rPr>
          <w:i/>
          <w:iCs/>
          <w:sz w:val="20"/>
          <w:szCs w:val="20"/>
        </w:rPr>
        <w:t xml:space="preserve">. </w:t>
      </w:r>
      <w:r>
        <w:rPr>
          <w:i/>
          <w:iCs/>
          <w:sz w:val="20"/>
          <w:szCs w:val="20"/>
        </w:rPr>
        <w:t xml:space="preserve">The differential gene expression </w:t>
      </w:r>
      <w:r w:rsidR="00E90B8D">
        <w:rPr>
          <w:i/>
          <w:iCs/>
          <w:sz w:val="20"/>
          <w:szCs w:val="20"/>
        </w:rPr>
        <w:t>volcano</w:t>
      </w:r>
      <w:r w:rsidRPr="0038188D">
        <w:rPr>
          <w:i/>
          <w:iCs/>
          <w:sz w:val="20"/>
          <w:szCs w:val="20"/>
        </w:rPr>
        <w:t xml:space="preserve"> plot generated for the testing example.</w:t>
      </w:r>
    </w:p>
    <w:p w14:paraId="3EFD68B2" w14:textId="77777777" w:rsidR="00CB25A7" w:rsidRDefault="00CB25A7" w:rsidP="00105FF2">
      <w:pPr>
        <w:pStyle w:val="ac"/>
        <w:jc w:val="both"/>
        <w:rPr>
          <w:rFonts w:ascii="Courier New" w:eastAsia="Times New Roman" w:hAnsi="Courier New" w:cs="Courier New"/>
          <w:sz w:val="20"/>
          <w:szCs w:val="20"/>
        </w:rPr>
      </w:pPr>
    </w:p>
    <w:p w14:paraId="463275C4" w14:textId="18DCAF2E" w:rsidR="00CB25A7" w:rsidRDefault="00CB25A7" w:rsidP="00105FF2">
      <w:pPr>
        <w:pStyle w:val="ac"/>
        <w:jc w:val="both"/>
        <w:rPr>
          <w:rFonts w:ascii="Courier New" w:eastAsia="Times New Roman" w:hAnsi="Courier New" w:cs="Courier New"/>
          <w:sz w:val="20"/>
          <w:szCs w:val="20"/>
        </w:rPr>
      </w:pPr>
    </w:p>
    <w:p w14:paraId="65393C6B" w14:textId="624FA1E9" w:rsidR="00CB25A7" w:rsidRDefault="00CB25A7" w:rsidP="00105FF2">
      <w:pPr>
        <w:pStyle w:val="ac"/>
        <w:jc w:val="both"/>
        <w:rPr>
          <w:rFonts w:ascii="Courier New" w:eastAsia="Times New Roman" w:hAnsi="Courier New" w:cs="Courier New"/>
          <w:sz w:val="20"/>
          <w:szCs w:val="20"/>
        </w:rPr>
      </w:pPr>
      <w:del w:id="77" w:author="杨鲁栋" w:date="2024-01-09T10:07:00Z">
        <w:r w:rsidRPr="00CB25A7" w:rsidDel="00180977">
          <w:rPr>
            <w:rFonts w:ascii="Courier New" w:eastAsia="Times New Roman" w:hAnsi="Courier New" w:cs="Courier New"/>
            <w:noProof/>
            <w:sz w:val="20"/>
            <w:szCs w:val="20"/>
          </w:rPr>
          <w:drawing>
            <wp:inline distT="0" distB="0" distL="0" distR="0" wp14:anchorId="51B688F0" wp14:editId="3B478BB0">
              <wp:extent cx="3041008" cy="3046316"/>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57886" cy="3063224"/>
                      </a:xfrm>
                      <a:prstGeom prst="rect">
                        <a:avLst/>
                      </a:prstGeom>
                    </pic:spPr>
                  </pic:pic>
                </a:graphicData>
              </a:graphic>
            </wp:inline>
          </w:drawing>
        </w:r>
      </w:del>
      <w:ins w:id="78" w:author="杨鲁栋" w:date="2024-01-09T10:07:00Z">
        <w:r w:rsidR="00180977" w:rsidRPr="00180977">
          <w:rPr>
            <w:noProof/>
          </w:rPr>
          <w:t xml:space="preserve"> </w:t>
        </w:r>
        <w:r w:rsidR="00180977" w:rsidRPr="00180977">
          <w:rPr>
            <w:rFonts w:ascii="Courier New" w:eastAsia="Times New Roman" w:hAnsi="Courier New" w:cs="Courier New"/>
            <w:noProof/>
            <w:sz w:val="20"/>
            <w:szCs w:val="20"/>
          </w:rPr>
          <w:drawing>
            <wp:inline distT="0" distB="0" distL="0" distR="0" wp14:anchorId="1A5DDB34" wp14:editId="7C3BAD72">
              <wp:extent cx="3002646" cy="3104994"/>
              <wp:effectExtent l="0" t="0" r="0" b="0"/>
              <wp:docPr id="14775065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06578" name=""/>
                      <pic:cNvPicPr/>
                    </pic:nvPicPr>
                    <pic:blipFill>
                      <a:blip r:embed="rId40"/>
                      <a:stretch>
                        <a:fillRect/>
                      </a:stretch>
                    </pic:blipFill>
                    <pic:spPr>
                      <a:xfrm>
                        <a:off x="0" y="0"/>
                        <a:ext cx="3071628" cy="3176327"/>
                      </a:xfrm>
                      <a:prstGeom prst="rect">
                        <a:avLst/>
                      </a:prstGeom>
                    </pic:spPr>
                  </pic:pic>
                </a:graphicData>
              </a:graphic>
            </wp:inline>
          </w:drawing>
        </w:r>
      </w:ins>
    </w:p>
    <w:p w14:paraId="64B32223" w14:textId="03B1D51C" w:rsidR="00105FF2" w:rsidRDefault="00105FF2" w:rsidP="00105FF2">
      <w:pPr>
        <w:pStyle w:val="ac"/>
        <w:jc w:val="both"/>
        <w:rPr>
          <w:rFonts w:ascii="Courier New" w:eastAsia="Times New Roman" w:hAnsi="Courier New" w:cs="Courier New"/>
          <w:sz w:val="20"/>
          <w:szCs w:val="20"/>
        </w:rPr>
      </w:pPr>
    </w:p>
    <w:p w14:paraId="5201E5E0" w14:textId="12FEB6D6" w:rsidR="00CB25A7" w:rsidRPr="0038188D" w:rsidRDefault="00CB25A7" w:rsidP="00CB25A7">
      <w:pPr>
        <w:ind w:left="851"/>
        <w:rPr>
          <w:i/>
          <w:iCs/>
          <w:sz w:val="20"/>
          <w:szCs w:val="20"/>
        </w:rPr>
      </w:pPr>
      <w:r w:rsidRPr="0038188D">
        <w:rPr>
          <w:i/>
          <w:iCs/>
          <w:sz w:val="20"/>
          <w:szCs w:val="20"/>
        </w:rPr>
        <w:t>Figure</w:t>
      </w:r>
      <w:r w:rsidR="00AF042A">
        <w:rPr>
          <w:i/>
          <w:iCs/>
          <w:sz w:val="20"/>
          <w:szCs w:val="20"/>
        </w:rPr>
        <w:t xml:space="preserve"> </w:t>
      </w:r>
      <w:r>
        <w:rPr>
          <w:i/>
          <w:iCs/>
          <w:sz w:val="20"/>
          <w:szCs w:val="20"/>
        </w:rPr>
        <w:t>9</w:t>
      </w:r>
      <w:r w:rsidRPr="0038188D">
        <w:rPr>
          <w:i/>
          <w:iCs/>
          <w:sz w:val="20"/>
          <w:szCs w:val="20"/>
        </w:rPr>
        <w:t xml:space="preserve">. </w:t>
      </w:r>
      <w:r>
        <w:rPr>
          <w:i/>
          <w:iCs/>
          <w:sz w:val="20"/>
          <w:szCs w:val="20"/>
        </w:rPr>
        <w:t xml:space="preserve">The differential isoform expression </w:t>
      </w:r>
      <w:r w:rsidR="00E90B8D">
        <w:rPr>
          <w:i/>
          <w:iCs/>
          <w:sz w:val="20"/>
          <w:szCs w:val="20"/>
        </w:rPr>
        <w:t>volcano</w:t>
      </w:r>
      <w:r w:rsidRPr="0038188D">
        <w:rPr>
          <w:i/>
          <w:iCs/>
          <w:sz w:val="20"/>
          <w:szCs w:val="20"/>
        </w:rPr>
        <w:t xml:space="preserve"> plot generated for the testing example.</w:t>
      </w:r>
    </w:p>
    <w:p w14:paraId="58494C31" w14:textId="0EFCD669" w:rsidR="0038188D" w:rsidRDefault="0038188D" w:rsidP="00105FF2">
      <w:pPr>
        <w:pStyle w:val="ac"/>
        <w:jc w:val="both"/>
        <w:rPr>
          <w:rFonts w:ascii="Courier New" w:eastAsia="Times New Roman" w:hAnsi="Courier New" w:cs="Courier New"/>
          <w:sz w:val="20"/>
          <w:szCs w:val="20"/>
        </w:rPr>
      </w:pPr>
    </w:p>
    <w:p w14:paraId="14BA2F1F" w14:textId="77777777" w:rsidR="0038188D" w:rsidRDefault="0038188D" w:rsidP="00105FF2">
      <w:pPr>
        <w:pStyle w:val="ac"/>
        <w:jc w:val="both"/>
        <w:rPr>
          <w:rFonts w:ascii="Courier New" w:eastAsia="Times New Roman" w:hAnsi="Courier New" w:cs="Courier New"/>
          <w:sz w:val="20"/>
          <w:szCs w:val="20"/>
        </w:rPr>
      </w:pPr>
    </w:p>
    <w:p w14:paraId="7BC55398" w14:textId="613AEB64" w:rsidR="008F7E48" w:rsidRPr="009166EA" w:rsidRDefault="008F7E48" w:rsidP="008F7E48">
      <w:pPr>
        <w:pStyle w:val="ac"/>
        <w:numPr>
          <w:ilvl w:val="0"/>
          <w:numId w:val="8"/>
        </w:numPr>
        <w:jc w:val="both"/>
        <w:rPr>
          <w:rFonts w:cstheme="minorHAnsi"/>
          <w:b/>
          <w:bCs/>
        </w:rPr>
      </w:pPr>
      <w:r w:rsidRPr="009166EA">
        <w:rPr>
          <w:rFonts w:cstheme="minorHAnsi"/>
          <w:b/>
          <w:bCs/>
        </w:rPr>
        <w:t>Performing</w:t>
      </w:r>
      <w:r w:rsidR="004E07C2">
        <w:rPr>
          <w:rFonts w:cstheme="minorHAnsi"/>
          <w:b/>
          <w:bCs/>
        </w:rPr>
        <w:t xml:space="preserve"> isoform RNA modification identification</w:t>
      </w:r>
      <w:r w:rsidRPr="009166EA">
        <w:rPr>
          <w:rFonts w:cstheme="minorHAnsi"/>
          <w:b/>
          <w:bCs/>
        </w:rPr>
        <w:t xml:space="preserve">. </w:t>
      </w:r>
    </w:p>
    <w:p w14:paraId="4A45C959" w14:textId="77777777" w:rsidR="007316E9" w:rsidRDefault="007316E9" w:rsidP="007316E9">
      <w:pPr>
        <w:pStyle w:val="ac"/>
        <w:jc w:val="both"/>
        <w:rPr>
          <w:rFonts w:cstheme="minorHAnsi"/>
        </w:rPr>
      </w:pPr>
    </w:p>
    <w:p w14:paraId="58A4DC41" w14:textId="570AF88C" w:rsidR="00865476" w:rsidRDefault="007316E9" w:rsidP="007316E9">
      <w:pPr>
        <w:pStyle w:val="ac"/>
        <w:jc w:val="both"/>
        <w:rPr>
          <w:ins w:id="79" w:author="杨鲁栋" w:date="2024-01-09T10:27:00Z"/>
          <w:rFonts w:cstheme="minorHAnsi"/>
        </w:rPr>
      </w:pPr>
      <w:r>
        <w:rPr>
          <w:rFonts w:cstheme="minorHAnsi"/>
        </w:rPr>
        <w:t xml:space="preserve">At this step, </w:t>
      </w:r>
      <w:r w:rsidR="004E07C2">
        <w:rPr>
          <w:rFonts w:cstheme="minorHAnsi"/>
        </w:rPr>
        <w:t>NanoTrans</w:t>
      </w:r>
      <w:r>
        <w:rPr>
          <w:rFonts w:cstheme="minorHAnsi"/>
        </w:rPr>
        <w:t xml:space="preserve"> will perform </w:t>
      </w:r>
      <w:r w:rsidR="004E07C2">
        <w:rPr>
          <w:rFonts w:cstheme="minorHAnsi"/>
        </w:rPr>
        <w:t>isoform RNA modification identification.</w:t>
      </w:r>
      <w:r w:rsidR="00B81775">
        <w:rPr>
          <w:rFonts w:cstheme="minorHAnsi"/>
        </w:rPr>
        <w:t xml:space="preserve"> Please note that this step requires two comparison groups: one control group and one testing group, so that </w:t>
      </w:r>
      <w:r w:rsidR="00B81775">
        <w:rPr>
          <w:rFonts w:cstheme="minorHAnsi"/>
        </w:rPr>
        <w:lastRenderedPageBreak/>
        <w:t xml:space="preserve">the module will identify isoform-specific kmers (5-mers) with differential RNA modification rates between the </w:t>
      </w:r>
      <w:r w:rsidR="003F6265">
        <w:rPr>
          <w:rFonts w:cstheme="minorHAnsi"/>
        </w:rPr>
        <w:t>two compared</w:t>
      </w:r>
      <w:r w:rsidR="00B81775">
        <w:rPr>
          <w:rFonts w:cstheme="minorHAnsi"/>
        </w:rPr>
        <w:t xml:space="preserve"> groups.</w:t>
      </w:r>
    </w:p>
    <w:p w14:paraId="3617C435" w14:textId="77777777" w:rsidR="006A18A4" w:rsidRDefault="006A18A4" w:rsidP="007316E9">
      <w:pPr>
        <w:pStyle w:val="ac"/>
        <w:jc w:val="both"/>
        <w:rPr>
          <w:ins w:id="80" w:author="杨鲁栋" w:date="2024-01-09T10:27:00Z"/>
          <w:rFonts w:cstheme="minorHAnsi"/>
        </w:rPr>
      </w:pPr>
    </w:p>
    <w:p w14:paraId="24711B2F" w14:textId="77777777" w:rsidR="006A18A4" w:rsidRDefault="006A18A4" w:rsidP="007316E9">
      <w:pPr>
        <w:pStyle w:val="ac"/>
        <w:jc w:val="both"/>
        <w:rPr>
          <w:rFonts w:cstheme="minorHAnsi"/>
        </w:rPr>
      </w:pPr>
    </w:p>
    <w:p w14:paraId="434E8BA5" w14:textId="6AD5F055" w:rsidR="00865476" w:rsidRDefault="00865476" w:rsidP="007316E9">
      <w:pPr>
        <w:pStyle w:val="ac"/>
        <w:jc w:val="both"/>
        <w:rPr>
          <w:rFonts w:cstheme="minorHAnsi"/>
        </w:rPr>
      </w:pPr>
    </w:p>
    <w:p w14:paraId="28426028" w14:textId="77777777" w:rsidR="004E07C2" w:rsidRPr="008A4B13" w:rsidRDefault="004E07C2" w:rsidP="004E07C2">
      <w:pPr>
        <w:pStyle w:val="ac"/>
        <w:jc w:val="both"/>
        <w:rPr>
          <w:rFonts w:cstheme="minorHAnsi"/>
        </w:rPr>
      </w:pPr>
      <w:r>
        <w:rPr>
          <w:rFonts w:cstheme="minorHAnsi"/>
        </w:rPr>
        <w:t>For the testing example, run this step by typing:</w:t>
      </w:r>
    </w:p>
    <w:p w14:paraId="156F9C93" w14:textId="0F77C8F9" w:rsidR="004E07C2" w:rsidRPr="008A4B13" w:rsidRDefault="004E07C2" w:rsidP="004E07C2">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cd </w:t>
      </w:r>
      <w:r w:rsidRPr="008A4B13">
        <w:rPr>
          <w:rFonts w:ascii="Courier New" w:eastAsia="Times New Roman" w:hAnsi="Courier New" w:cs="Courier New"/>
          <w:sz w:val="20"/>
          <w:szCs w:val="20"/>
        </w:rPr>
        <w:t>0</w:t>
      </w:r>
      <w:r>
        <w:rPr>
          <w:rFonts w:ascii="Courier New" w:eastAsia="Times New Roman" w:hAnsi="Courier New" w:cs="Courier New"/>
          <w:sz w:val="20"/>
          <w:szCs w:val="20"/>
        </w:rPr>
        <w:t>4</w:t>
      </w:r>
      <w:r w:rsidRPr="008A4B13">
        <w:rPr>
          <w:rFonts w:ascii="Courier New" w:eastAsia="Times New Roman" w:hAnsi="Courier New" w:cs="Courier New"/>
          <w:sz w:val="20"/>
          <w:szCs w:val="20"/>
        </w:rPr>
        <w:t>.</w:t>
      </w:r>
      <w:r w:rsidRPr="004E07C2">
        <w:rPr>
          <w:rFonts w:ascii="Courier New" w:eastAsia="Times New Roman" w:hAnsi="Courier New" w:cs="Courier New"/>
          <w:sz w:val="20"/>
          <w:szCs w:val="20"/>
        </w:rPr>
        <w:t>Isoform_RNA_Modification_Identification</w:t>
      </w:r>
    </w:p>
    <w:p w14:paraId="75D67629" w14:textId="6C2BE54B" w:rsidR="004E07C2" w:rsidRDefault="004E07C2" w:rsidP="004E07C2">
      <w:pPr>
        <w:pStyle w:val="ac"/>
        <w:jc w:val="both"/>
        <w:rPr>
          <w:ins w:id="81" w:author="杨鲁栋" w:date="2024-01-09T11:08:00Z"/>
          <w:rFonts w:ascii="Courier New" w:eastAsia="Times New Roman" w:hAnsi="Courier New" w:cs="Courier New"/>
          <w:sz w:val="20"/>
          <w:szCs w:val="20"/>
        </w:rPr>
      </w:pPr>
      <w:r w:rsidRPr="008A4B13">
        <w:rPr>
          <w:rFonts w:ascii="Courier New" w:eastAsia="Times New Roman" w:hAnsi="Courier New" w:cs="Courier New"/>
          <w:sz w:val="20"/>
          <w:szCs w:val="20"/>
        </w:rPr>
        <w:t>NanoTrans.0</w:t>
      </w:r>
      <w:r>
        <w:rPr>
          <w:rFonts w:ascii="Courier New" w:eastAsia="Times New Roman" w:hAnsi="Courier New" w:cs="Courier New"/>
          <w:sz w:val="20"/>
          <w:szCs w:val="20"/>
        </w:rPr>
        <w:t>4</w:t>
      </w:r>
      <w:r w:rsidRPr="008A4B13">
        <w:rPr>
          <w:rFonts w:ascii="Courier New" w:eastAsia="Times New Roman" w:hAnsi="Courier New" w:cs="Courier New"/>
          <w:sz w:val="20"/>
          <w:szCs w:val="20"/>
        </w:rPr>
        <w:t>.</w:t>
      </w:r>
      <w:r w:rsidRPr="004E07C2">
        <w:rPr>
          <w:rFonts w:ascii="Courier New" w:eastAsia="Times New Roman" w:hAnsi="Courier New" w:cs="Courier New"/>
          <w:sz w:val="20"/>
          <w:szCs w:val="20"/>
        </w:rPr>
        <w:t>Isoform_RNA_Modification_Identification</w:t>
      </w:r>
      <w:r w:rsidRPr="008A4B13">
        <w:rPr>
          <w:rFonts w:ascii="Courier New" w:eastAsia="Times New Roman" w:hAnsi="Courier New" w:cs="Courier New"/>
          <w:sz w:val="20"/>
          <w:szCs w:val="20"/>
        </w:rPr>
        <w:t>.sh</w:t>
      </w:r>
    </w:p>
    <w:p w14:paraId="3B7A980F" w14:textId="77777777" w:rsidR="00585BE4" w:rsidRDefault="00585BE4" w:rsidP="004E07C2">
      <w:pPr>
        <w:pStyle w:val="ac"/>
        <w:jc w:val="both"/>
        <w:rPr>
          <w:ins w:id="82" w:author="杨鲁栋" w:date="2024-01-09T11:08:00Z"/>
          <w:rFonts w:ascii="Courier New" w:eastAsia="Times New Roman" w:hAnsi="Courier New" w:cs="Courier New"/>
          <w:sz w:val="20"/>
          <w:szCs w:val="20"/>
        </w:rPr>
      </w:pPr>
    </w:p>
    <w:p w14:paraId="05CBF7BA" w14:textId="77777777" w:rsidR="00585BE4" w:rsidRPr="009D3A65" w:rsidRDefault="00585BE4" w:rsidP="00585BE4">
      <w:pPr>
        <w:pStyle w:val="ac"/>
        <w:jc w:val="both"/>
        <w:rPr>
          <w:ins w:id="83" w:author="杨鲁栋" w:date="2024-01-09T11:08:00Z"/>
          <w:rFonts w:cstheme="minorHAnsi"/>
        </w:rPr>
      </w:pPr>
      <w:ins w:id="84" w:author="杨鲁栋" w:date="2024-01-09T11:08:00Z">
        <w:r w:rsidRPr="009D3A65">
          <w:rPr>
            <w:rFonts w:cstheme="minorHAnsi"/>
          </w:rPr>
          <w:t xml:space="preserve">After this step, if you want to </w:t>
        </w:r>
        <w:r>
          <w:rPr>
            <w:rFonts w:cstheme="minorHAnsi"/>
          </w:rPr>
          <w:t xml:space="preserve">check and plot </w:t>
        </w:r>
        <w:r w:rsidRPr="009D3A65">
          <w:rPr>
            <w:rFonts w:cstheme="minorHAnsi"/>
          </w:rPr>
          <w:t xml:space="preserve">the </w:t>
        </w:r>
        <w:r>
          <w:rPr>
            <w:rFonts w:cstheme="minorHAnsi"/>
          </w:rPr>
          <w:t xml:space="preserve">characteristics of differential RNA modifications, such as their distribution around stop codons, you can do so by using the bash script </w:t>
        </w:r>
        <w:r w:rsidRPr="00D55877">
          <w:rPr>
            <w:rFonts w:ascii="Courier New" w:eastAsia="Times New Roman" w:hAnsi="Courier New" w:cs="Courier New"/>
            <w:sz w:val="20"/>
            <w:szCs w:val="20"/>
          </w:rPr>
          <w:t>NanoTrans.04.Plot_Characteristics_RNA_Modification</w:t>
        </w:r>
        <w:r w:rsidRPr="009D3A65">
          <w:rPr>
            <w:rFonts w:ascii="Courier New" w:eastAsia="Times New Roman" w:hAnsi="Courier New" w:cs="Courier New"/>
            <w:sz w:val="20"/>
            <w:szCs w:val="20"/>
          </w:rPr>
          <w:t>.sh</w:t>
        </w:r>
        <w:r>
          <w:rPr>
            <w:rFonts w:cstheme="minorHAnsi"/>
          </w:rPr>
          <w:t xml:space="preserve">  pre-shipped here.</w:t>
        </w:r>
      </w:ins>
    </w:p>
    <w:p w14:paraId="5DE0D871" w14:textId="77777777" w:rsidR="00585BE4" w:rsidRPr="00585BE4" w:rsidRDefault="00585BE4" w:rsidP="004E07C2">
      <w:pPr>
        <w:pStyle w:val="ac"/>
        <w:jc w:val="both"/>
        <w:rPr>
          <w:rFonts w:ascii="Courier New" w:eastAsia="Times New Roman" w:hAnsi="Courier New" w:cs="Courier New"/>
          <w:sz w:val="20"/>
          <w:szCs w:val="20"/>
        </w:rPr>
      </w:pPr>
    </w:p>
    <w:p w14:paraId="2C71E3F1" w14:textId="77777777" w:rsidR="004E07C2" w:rsidRPr="004E07C2" w:rsidRDefault="004E07C2" w:rsidP="004E07C2">
      <w:pPr>
        <w:jc w:val="both"/>
        <w:rPr>
          <w:rFonts w:cstheme="minorHAnsi"/>
        </w:rPr>
      </w:pPr>
    </w:p>
    <w:p w14:paraId="48647ADE" w14:textId="77777777" w:rsidR="00585BE4" w:rsidRDefault="00865476" w:rsidP="00865476">
      <w:pPr>
        <w:pStyle w:val="ac"/>
        <w:rPr>
          <w:ins w:id="85" w:author="杨鲁栋" w:date="2024-01-09T11:12:00Z"/>
          <w:rFonts w:ascii="Courier New" w:eastAsia="Times New Roman" w:hAnsi="Courier New" w:cs="Courier New"/>
          <w:sz w:val="20"/>
          <w:szCs w:val="20"/>
        </w:rPr>
      </w:pPr>
      <w:r>
        <w:rPr>
          <w:rFonts w:cstheme="minorHAnsi"/>
        </w:rPr>
        <w:t xml:space="preserve">For your own project, please edit </w:t>
      </w:r>
      <w:r w:rsidRPr="008F7E48">
        <w:rPr>
          <w:rFonts w:cstheme="minorHAnsi"/>
        </w:rPr>
        <w:t>the script</w:t>
      </w:r>
      <w:r>
        <w:rPr>
          <w:rFonts w:cstheme="minorHAnsi"/>
        </w:rPr>
        <w:br/>
      </w:r>
      <w:r w:rsidR="004E07C2">
        <w:rPr>
          <w:rFonts w:ascii="Courier New" w:eastAsia="Times New Roman" w:hAnsi="Courier New" w:cs="Courier New"/>
          <w:sz w:val="20"/>
          <w:szCs w:val="20"/>
        </w:rPr>
        <w:t>NanoTrans</w:t>
      </w:r>
      <w:r w:rsidRPr="008F7E48">
        <w:rPr>
          <w:rFonts w:ascii="Courier New" w:eastAsia="Times New Roman" w:hAnsi="Courier New" w:cs="Courier New"/>
          <w:sz w:val="20"/>
          <w:szCs w:val="20"/>
        </w:rPr>
        <w:t>.</w:t>
      </w:r>
      <w:r w:rsidR="004E07C2" w:rsidRPr="004E07C2">
        <w:rPr>
          <w:rFonts w:ascii="Courier New" w:eastAsia="Times New Roman" w:hAnsi="Courier New" w:cs="Courier New"/>
          <w:sz w:val="20"/>
          <w:szCs w:val="20"/>
        </w:rPr>
        <w:t>04.Isoform_RNA_Modification_Identification</w:t>
      </w:r>
      <w:r w:rsidR="002438CF">
        <w:rPr>
          <w:rFonts w:ascii="Courier New" w:eastAsia="Times New Roman" w:hAnsi="Courier New" w:cs="Courier New"/>
          <w:sz w:val="20"/>
          <w:szCs w:val="20"/>
        </w:rPr>
        <w:t>.sh</w:t>
      </w:r>
    </w:p>
    <w:p w14:paraId="55F9B6AC" w14:textId="774EAA09" w:rsidR="00865476" w:rsidRDefault="00585BE4" w:rsidP="00865476">
      <w:pPr>
        <w:pStyle w:val="ac"/>
        <w:rPr>
          <w:rFonts w:ascii="Courier New" w:eastAsia="Times New Roman" w:hAnsi="Courier New" w:cs="Courier New"/>
          <w:sz w:val="20"/>
          <w:szCs w:val="20"/>
        </w:rPr>
      </w:pPr>
      <w:ins w:id="86" w:author="杨鲁栋" w:date="2024-01-09T11:12:00Z">
        <w:r w:rsidRPr="00D55877">
          <w:rPr>
            <w:rFonts w:ascii="Courier New" w:eastAsia="Times New Roman" w:hAnsi="Courier New" w:cs="Courier New"/>
            <w:sz w:val="20"/>
            <w:szCs w:val="20"/>
          </w:rPr>
          <w:t>NanoTrans.04.Plot_Characteristics_RNA_Modification</w:t>
        </w:r>
        <w:r w:rsidRPr="009D3A65">
          <w:rPr>
            <w:rFonts w:ascii="Courier New" w:eastAsia="Times New Roman" w:hAnsi="Courier New" w:cs="Courier New"/>
            <w:sz w:val="20"/>
            <w:szCs w:val="20"/>
          </w:rPr>
          <w:t>.sh</w:t>
        </w:r>
      </w:ins>
      <w:r w:rsidR="004E07C2">
        <w:rPr>
          <w:rFonts w:ascii="Courier New" w:eastAsia="Times New Roman" w:hAnsi="Courier New" w:cs="Courier New"/>
          <w:sz w:val="20"/>
          <w:szCs w:val="20"/>
        </w:rPr>
        <w:br/>
      </w:r>
      <w:r w:rsidR="00865476" w:rsidRPr="008F7E48">
        <w:rPr>
          <w:rFonts w:eastAsia="Times New Roman" w:cstheme="minorHAnsi"/>
        </w:rPr>
        <w:t>and the master sample table file to adapt it to your own project.</w:t>
      </w:r>
      <w:r w:rsidR="00865476" w:rsidRPr="008F7E48">
        <w:rPr>
          <w:rFonts w:ascii="Courier New" w:eastAsia="Times New Roman" w:hAnsi="Courier New" w:cs="Courier New"/>
          <w:sz w:val="20"/>
          <w:szCs w:val="20"/>
        </w:rPr>
        <w:t xml:space="preserve"> </w:t>
      </w:r>
    </w:p>
    <w:p w14:paraId="4299D9E9" w14:textId="23498F12" w:rsidR="00EF7D2C" w:rsidRDefault="00EF7D2C" w:rsidP="00865476">
      <w:pPr>
        <w:pStyle w:val="ac"/>
        <w:rPr>
          <w:rFonts w:ascii="Courier New" w:eastAsia="Times New Roman" w:hAnsi="Courier New" w:cs="Courier New"/>
          <w:sz w:val="20"/>
          <w:szCs w:val="20"/>
        </w:rPr>
      </w:pPr>
    </w:p>
    <w:p w14:paraId="70371C6E" w14:textId="77777777" w:rsidR="00EF7D2C" w:rsidRPr="00F70DB8" w:rsidRDefault="00EF7D2C" w:rsidP="00EF7D2C">
      <w:pPr>
        <w:pStyle w:val="ac"/>
        <w:ind w:left="709"/>
        <w:jc w:val="both"/>
        <w:rPr>
          <w:rFonts w:eastAsia="宋体" w:cstheme="minorHAnsi"/>
          <w:b/>
          <w:bCs/>
          <w:color w:val="FF0000"/>
          <w:szCs w:val="20"/>
        </w:rPr>
      </w:pPr>
      <w:r w:rsidRPr="00F70DB8">
        <w:rPr>
          <w:rFonts w:eastAsia="Times New Roman" w:cstheme="minorHAnsi"/>
          <w:b/>
          <w:bCs/>
          <w:color w:val="FF0000"/>
          <w:szCs w:val="20"/>
        </w:rPr>
        <w:t>[Important Note</w:t>
      </w:r>
      <w:r w:rsidRPr="00F70DB8">
        <w:rPr>
          <w:rFonts w:eastAsia="宋体" w:cstheme="minorHAnsi"/>
          <w:b/>
          <w:bCs/>
          <w:color w:val="FF0000"/>
          <w:szCs w:val="20"/>
        </w:rPr>
        <w:t>]</w:t>
      </w:r>
    </w:p>
    <w:p w14:paraId="58026DB2" w14:textId="6AE07F28" w:rsidR="00EF7D2C" w:rsidRPr="00EF7D2C" w:rsidRDefault="00EF7D2C" w:rsidP="00865476">
      <w:pPr>
        <w:pStyle w:val="ac"/>
        <w:rPr>
          <w:rFonts w:cstheme="minorHAnsi"/>
          <w:color w:val="FF0000"/>
        </w:rPr>
      </w:pPr>
      <w:r w:rsidRPr="00EF7D2C">
        <w:rPr>
          <w:rFonts w:cstheme="minorHAnsi"/>
          <w:color w:val="FF0000"/>
        </w:rPr>
        <w:t xml:space="preserve">This step is computationally intensive, with substantial CPU time and disk space usage. </w:t>
      </w:r>
    </w:p>
    <w:p w14:paraId="67E1BC4C" w14:textId="77777777" w:rsidR="00865476" w:rsidRDefault="00865476" w:rsidP="00865476">
      <w:pPr>
        <w:pStyle w:val="ac"/>
        <w:rPr>
          <w:rFonts w:ascii="Courier New" w:eastAsia="Times New Roman" w:hAnsi="Courier New" w:cs="Courier New"/>
          <w:sz w:val="20"/>
          <w:szCs w:val="20"/>
        </w:rPr>
      </w:pPr>
    </w:p>
    <w:p w14:paraId="048D14AB" w14:textId="77777777" w:rsidR="004E07C2" w:rsidRPr="004E07C2" w:rsidRDefault="004E07C2" w:rsidP="004E07C2">
      <w:pPr>
        <w:pStyle w:val="ac"/>
        <w:jc w:val="both"/>
        <w:rPr>
          <w:rFonts w:eastAsia="Times New Roman" w:cstheme="minorHAnsi"/>
          <w:b/>
          <w:bCs/>
          <w:szCs w:val="20"/>
        </w:rPr>
      </w:pPr>
      <w:r w:rsidRPr="005B0015">
        <w:rPr>
          <w:rFonts w:eastAsia="Times New Roman" w:cstheme="minorHAnsi"/>
          <w:b/>
          <w:bCs/>
          <w:szCs w:val="20"/>
        </w:rPr>
        <w:t xml:space="preserve">Major </w:t>
      </w:r>
      <w:r>
        <w:rPr>
          <w:rFonts w:eastAsia="Times New Roman" w:cstheme="minorHAnsi"/>
          <w:b/>
          <w:bCs/>
          <w:szCs w:val="20"/>
        </w:rPr>
        <w:t>o</w:t>
      </w:r>
      <w:r w:rsidRPr="005B0015">
        <w:rPr>
          <w:rFonts w:eastAsia="Times New Roman" w:cstheme="minorHAnsi"/>
          <w:b/>
          <w:bCs/>
          <w:szCs w:val="20"/>
        </w:rPr>
        <w:t>utputs when running this step for the testing example:</w:t>
      </w:r>
    </w:p>
    <w:p w14:paraId="335E97D3" w14:textId="77777777" w:rsidR="004E07C2" w:rsidRDefault="004E07C2" w:rsidP="004E07C2">
      <w:pPr>
        <w:pStyle w:val="ac"/>
        <w:jc w:val="both"/>
        <w:rPr>
          <w:rFonts w:ascii="Courier New" w:eastAsia="Times New Roman" w:hAnsi="Courier New" w:cs="Courier New"/>
          <w:sz w:val="20"/>
          <w:szCs w:val="20"/>
        </w:rPr>
      </w:pPr>
    </w:p>
    <w:p w14:paraId="4EF339DE" w14:textId="72F81733" w:rsidR="004E07C2" w:rsidRDefault="004E07C2" w:rsidP="004E07C2">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sidRPr="00E86499">
        <w:rPr>
          <w:rFonts w:ascii="Courier New" w:eastAsia="Times New Roman" w:hAnsi="Courier New" w:cs="Courier New"/>
          <w:sz w:val="20"/>
          <w:szCs w:val="20"/>
        </w:rPr>
        <w:t xml:space="preserve"> </w:t>
      </w:r>
    </w:p>
    <w:p w14:paraId="63FFC6AC" w14:textId="199FF0DB" w:rsidR="004E07C2" w:rsidRDefault="004E07C2" w:rsidP="004E07C2">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The subdirectory containing the processing results for the 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 xml:space="preserve">. </w:t>
      </w:r>
    </w:p>
    <w:p w14:paraId="1CC8B654" w14:textId="5B076F68" w:rsidR="00223A97" w:rsidRDefault="00223A97" w:rsidP="004E07C2">
      <w:pPr>
        <w:pStyle w:val="ac"/>
        <w:jc w:val="both"/>
        <w:rPr>
          <w:rFonts w:ascii="Courier New" w:eastAsia="Times New Roman" w:hAnsi="Courier New" w:cs="Courier New"/>
          <w:sz w:val="20"/>
          <w:szCs w:val="20"/>
        </w:rPr>
      </w:pPr>
    </w:p>
    <w:p w14:paraId="7828AC7A" w14:textId="4F72BD62" w:rsidR="00223A97" w:rsidRDefault="00223A97" w:rsidP="00223A97">
      <w:pPr>
        <w:ind w:left="720"/>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A75D4B">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sidRPr="00A75D4B">
        <w:rPr>
          <w:rFonts w:ascii="Courier New" w:eastAsia="Times New Roman" w:hAnsi="Courier New" w:cs="Courier New"/>
          <w:sz w:val="20"/>
          <w:szCs w:val="20"/>
        </w:rPr>
        <w:t>.experimental_design.yml</w:t>
      </w:r>
    </w:p>
    <w:p w14:paraId="4749E024" w14:textId="314B41AC" w:rsidR="00223A97" w:rsidRPr="00223A97" w:rsidRDefault="00223A97" w:rsidP="00223A97">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The experimental design summary for all the samples defined in the master sample table based on their comparison group and replicate belongings.</w:t>
      </w:r>
    </w:p>
    <w:p w14:paraId="6675AA32" w14:textId="77777777" w:rsidR="004E07C2" w:rsidRDefault="004E07C2" w:rsidP="004E07C2">
      <w:pPr>
        <w:pStyle w:val="ac"/>
        <w:jc w:val="both"/>
        <w:rPr>
          <w:rFonts w:ascii="Courier New" w:eastAsia="Times New Roman" w:hAnsi="Courier New" w:cs="Courier New"/>
          <w:sz w:val="20"/>
          <w:szCs w:val="20"/>
        </w:rPr>
      </w:pPr>
    </w:p>
    <w:p w14:paraId="4B0F27B7" w14:textId="2621F30F" w:rsidR="004E07C2" w:rsidRPr="00CE27D9" w:rsidRDefault="004E07C2" w:rsidP="004E07C2">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p>
    <w:p w14:paraId="1F73725F" w14:textId="40E2B81B" w:rsidR="004E07C2" w:rsidRDefault="004E07C2" w:rsidP="004E07C2">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xml:space="preserve"># </w:t>
      </w:r>
      <w:r>
        <w:rPr>
          <w:rFonts w:ascii="Courier New" w:eastAsia="Times New Roman" w:hAnsi="Courier New" w:cs="Courier New" w:hint="eastAsia"/>
          <w:sz w:val="20"/>
          <w:szCs w:val="20"/>
        </w:rPr>
        <w:t>The</w:t>
      </w:r>
      <w:r>
        <w:rPr>
          <w:rFonts w:ascii="Courier New" w:eastAsia="Times New Roman" w:hAnsi="Courier New" w:cs="Courier New"/>
          <w:sz w:val="20"/>
          <w:szCs w:val="20"/>
        </w:rPr>
        <w:t xml:space="preserve"> subdirectory containing the main processing results of this step. You should be able to find all major processing results of this step here and no need to check other subdirectories. The same principle holds for the module 02-06.</w:t>
      </w:r>
    </w:p>
    <w:p w14:paraId="54BDCC68" w14:textId="19B7FDDE" w:rsidR="00204473" w:rsidRDefault="00204473" w:rsidP="004E07C2">
      <w:pPr>
        <w:ind w:left="720"/>
        <w:jc w:val="both"/>
        <w:rPr>
          <w:rFonts w:ascii="Courier New" w:eastAsia="Times New Roman" w:hAnsi="Courier New" w:cs="Courier New"/>
          <w:sz w:val="20"/>
          <w:szCs w:val="20"/>
        </w:rPr>
      </w:pPr>
    </w:p>
    <w:p w14:paraId="187FD28A" w14:textId="3BC1C7C6" w:rsidR="00204473" w:rsidRPr="00CE27D9" w:rsidRDefault="00204473" w:rsidP="00204473">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.rna_modification.diffmod.table.tidy.txt</w:t>
      </w:r>
    </w:p>
    <w:p w14:paraId="4292E59F" w14:textId="45287448" w:rsidR="00204473" w:rsidRDefault="00204473" w:rsidP="00204473">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xml:space="preserve"># </w:t>
      </w:r>
      <w:r>
        <w:rPr>
          <w:rFonts w:ascii="Courier New" w:eastAsia="Times New Roman" w:hAnsi="Courier New" w:cs="Courier New" w:hint="eastAsia"/>
          <w:sz w:val="20"/>
          <w:szCs w:val="20"/>
        </w:rPr>
        <w:t>The</w:t>
      </w:r>
      <w:r>
        <w:rPr>
          <w:rFonts w:ascii="Courier New" w:eastAsia="Times New Roman" w:hAnsi="Courier New" w:cs="Courier New"/>
          <w:sz w:val="20"/>
          <w:szCs w:val="20"/>
        </w:rPr>
        <w:t xml:space="preserve"> tabular summary file for all differential RNA modification sites between the samples from the two comparison groups. This summary table is an extend version (with the gene_id, and gene_name columns attached) of the original output table of </w:t>
      </w:r>
      <w:r w:rsidR="008A5BF8">
        <w:rPr>
          <w:rFonts w:ascii="Courier New" w:eastAsia="Times New Roman" w:hAnsi="Courier New" w:cs="Courier New"/>
          <w:sz w:val="20"/>
          <w:szCs w:val="20"/>
        </w:rPr>
        <w:t>x</w:t>
      </w:r>
      <w:r>
        <w:rPr>
          <w:rFonts w:ascii="Courier New" w:eastAsia="Times New Roman" w:hAnsi="Courier New" w:cs="Courier New"/>
          <w:sz w:val="20"/>
          <w:szCs w:val="20"/>
        </w:rPr>
        <w:t>pore (</w:t>
      </w:r>
      <w:r w:rsidRPr="00204473">
        <w:rPr>
          <w:rFonts w:ascii="Courier New" w:eastAsia="Times New Roman" w:hAnsi="Courier New" w:cs="Courier New"/>
          <w:sz w:val="20"/>
          <w:szCs w:val="20"/>
        </w:rPr>
        <w:t>https://xpore.readthedocs.io/en/latest/outputtable.html</w:t>
      </w:r>
      <w:r>
        <w:rPr>
          <w:rFonts w:ascii="Courier New" w:eastAsia="Times New Roman" w:hAnsi="Courier New" w:cs="Courier New"/>
          <w:sz w:val="20"/>
          <w:szCs w:val="20"/>
        </w:rPr>
        <w:t>)</w:t>
      </w:r>
    </w:p>
    <w:p w14:paraId="676196BC" w14:textId="25E0A542" w:rsidR="00204473" w:rsidRDefault="00204473" w:rsidP="00204473">
      <w:pPr>
        <w:ind w:left="720"/>
        <w:jc w:val="both"/>
        <w:rPr>
          <w:rFonts w:ascii="Courier New" w:eastAsia="Times New Roman" w:hAnsi="Courier New" w:cs="Courier New"/>
          <w:sz w:val="20"/>
          <w:szCs w:val="20"/>
        </w:rPr>
      </w:pPr>
    </w:p>
    <w:p w14:paraId="7F59F706" w14:textId="150CBD26" w:rsidR="00204473" w:rsidRPr="00CE27D9" w:rsidRDefault="00204473" w:rsidP="00204473">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.rna_modification.</w:t>
      </w:r>
      <w:r w:rsidRPr="00204473">
        <w:rPr>
          <w:rFonts w:ascii="Courier New" w:eastAsia="Times New Roman" w:hAnsi="Courier New" w:cs="Courier New"/>
          <w:sz w:val="20"/>
          <w:szCs w:val="20"/>
        </w:rPr>
        <w:t xml:space="preserve"> majority_direction_kmer_</w:t>
      </w:r>
      <w:r>
        <w:rPr>
          <w:rFonts w:ascii="Courier New" w:eastAsia="Times New Roman" w:hAnsi="Courier New" w:cs="Courier New"/>
          <w:sz w:val="20"/>
          <w:szCs w:val="20"/>
        </w:rPr>
        <w:t>diffmod.table.tidy.txt</w:t>
      </w:r>
    </w:p>
    <w:p w14:paraId="3966A1E8" w14:textId="2F413F23" w:rsidR="00204473" w:rsidRDefault="00204473" w:rsidP="00324328">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xml:space="preserve"># </w:t>
      </w:r>
      <w:r>
        <w:rPr>
          <w:rFonts w:ascii="Courier New" w:eastAsia="Times New Roman" w:hAnsi="Courier New" w:cs="Courier New" w:hint="eastAsia"/>
          <w:sz w:val="20"/>
          <w:szCs w:val="20"/>
        </w:rPr>
        <w:t>The</w:t>
      </w:r>
      <w:r>
        <w:rPr>
          <w:rFonts w:ascii="Courier New" w:eastAsia="Times New Roman" w:hAnsi="Courier New" w:cs="Courier New"/>
          <w:sz w:val="20"/>
          <w:szCs w:val="20"/>
        </w:rPr>
        <w:t xml:space="preserve"> tabular summary file for filtered differential RNA modification sites between the samples from the two comparison groups. The filtering is done by removing those kmers with their mod_assignment values different from the majority assignment of the corresponding kmers, therefore restricting the analysis to one modification type per kmer. This summary table is an extend version (with the gene_id, and gene_name columns attached) of the original output table of xpore (</w:t>
      </w:r>
      <w:r w:rsidRPr="00204473">
        <w:rPr>
          <w:rFonts w:ascii="Courier New" w:eastAsia="Times New Roman" w:hAnsi="Courier New" w:cs="Courier New"/>
          <w:sz w:val="20"/>
          <w:szCs w:val="20"/>
        </w:rPr>
        <w:t>https://xpore.readthedocs.io/en/latest/outputtable.html</w:t>
      </w:r>
      <w:r>
        <w:rPr>
          <w:rFonts w:ascii="Courier New" w:eastAsia="Times New Roman" w:hAnsi="Courier New" w:cs="Courier New"/>
          <w:sz w:val="20"/>
          <w:szCs w:val="20"/>
        </w:rPr>
        <w:t>)</w:t>
      </w:r>
    </w:p>
    <w:p w14:paraId="60ED3D8A" w14:textId="54CF0EAF" w:rsidR="00BD59BC" w:rsidRPr="000229DF" w:rsidRDefault="00BD59BC" w:rsidP="0075021E">
      <w:pPr>
        <w:pStyle w:val="ac"/>
        <w:jc w:val="both"/>
        <w:rPr>
          <w:rFonts w:cstheme="minorHAnsi"/>
        </w:rPr>
      </w:pPr>
    </w:p>
    <w:p w14:paraId="085F3CCD" w14:textId="337F0C8A" w:rsidR="00A872FF" w:rsidRDefault="002438CF" w:rsidP="001F48C0">
      <w:pPr>
        <w:pStyle w:val="ac"/>
        <w:jc w:val="both"/>
      </w:pPr>
      <w:r w:rsidRPr="001E7500">
        <w:rPr>
          <w:rFonts w:hint="eastAsia"/>
        </w:rPr>
        <w:lastRenderedPageBreak/>
        <w:t>For</w:t>
      </w:r>
      <w:r w:rsidRPr="001E7500">
        <w:t xml:space="preserve"> the testing example, </w:t>
      </w:r>
      <w:r>
        <w:t>after running</w:t>
      </w:r>
      <w:r w:rsidRPr="00105FF2">
        <w:rPr>
          <w:rFonts w:ascii="Courier New" w:eastAsia="Times New Roman" w:hAnsi="Courier New" w:cs="Courier New"/>
          <w:sz w:val="20"/>
          <w:szCs w:val="20"/>
        </w:rPr>
        <w:t xml:space="preserve"> </w:t>
      </w:r>
      <w:r w:rsidRPr="00105FF2">
        <w:t>the bash script</w:t>
      </w:r>
      <w:r>
        <w:t xml:space="preserve"> </w:t>
      </w:r>
      <w:r>
        <w:rPr>
          <w:rFonts w:ascii="Courier New" w:eastAsia="Times New Roman" w:hAnsi="Courier New" w:cs="Courier New"/>
          <w:sz w:val="20"/>
          <w:szCs w:val="20"/>
        </w:rPr>
        <w:t>NanoTrans</w:t>
      </w:r>
      <w:r w:rsidRPr="008F7E48">
        <w:rPr>
          <w:rFonts w:ascii="Courier New" w:eastAsia="Times New Roman" w:hAnsi="Courier New" w:cs="Courier New"/>
          <w:sz w:val="20"/>
          <w:szCs w:val="20"/>
        </w:rPr>
        <w:t>.</w:t>
      </w:r>
      <w:r w:rsidRPr="004E07C2">
        <w:rPr>
          <w:rFonts w:ascii="Courier New" w:eastAsia="Times New Roman" w:hAnsi="Courier New" w:cs="Courier New"/>
          <w:sz w:val="20"/>
          <w:szCs w:val="20"/>
        </w:rPr>
        <w:t>04.Isoform_RNA_Modification_Identification</w:t>
      </w:r>
      <w:r>
        <w:rPr>
          <w:rFonts w:ascii="Courier New" w:eastAsia="Times New Roman" w:hAnsi="Courier New" w:cs="Courier New"/>
          <w:sz w:val="20"/>
          <w:szCs w:val="20"/>
        </w:rPr>
        <w:t>.sh</w:t>
      </w:r>
      <w:r w:rsidRPr="00105FF2">
        <w:rPr>
          <w:rFonts w:ascii="Courier New" w:eastAsia="Times New Roman" w:hAnsi="Courier New" w:cs="Courier New"/>
          <w:sz w:val="20"/>
          <w:szCs w:val="20"/>
        </w:rPr>
        <w:t>,</w:t>
      </w:r>
      <w:r>
        <w:rPr>
          <w:rFonts w:ascii="Courier New" w:eastAsia="Times New Roman" w:hAnsi="Courier New" w:cs="Courier New"/>
          <w:sz w:val="20"/>
          <w:szCs w:val="20"/>
        </w:rPr>
        <w:t xml:space="preserve"> </w:t>
      </w:r>
      <w:r>
        <w:t>two plots will be</w:t>
      </w:r>
      <w:r w:rsidRPr="00105FF2">
        <w:t xml:space="preserve"> generated under</w:t>
      </w:r>
      <w:r>
        <w:t xml:space="preserve"> the following path:</w:t>
      </w:r>
      <w:r>
        <w:rPr>
          <w:rFonts w:ascii="Courier New" w:eastAsia="Times New Roman" w:hAnsi="Courier New" w:cs="Courier New"/>
          <w:sz w:val="20"/>
          <w:szCs w:val="20"/>
        </w:rPr>
        <w:t xml:space="preserve"> Batch_Example/</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 xml:space="preserve">/ </w:t>
      </w:r>
      <w:r w:rsidRPr="002438CF">
        <w:t xml:space="preserve">to show top 20 </w:t>
      </w:r>
      <w:r w:rsidR="00270F13">
        <w:t>kmer-gene</w:t>
      </w:r>
      <w:r w:rsidRPr="002438CF">
        <w:t xml:space="preserve"> combination</w:t>
      </w:r>
      <w:r w:rsidR="00E109D0">
        <w:rPr>
          <w:rFonts w:hint="eastAsia"/>
        </w:rPr>
        <w:t>s</w:t>
      </w:r>
      <w:r w:rsidRPr="002438CF">
        <w:t xml:space="preserve"> with most pronounced differential RNA modification rates (Figure 10</w:t>
      </w:r>
      <w:del w:id="87" w:author="杨鲁栋" w:date="2024-01-09T14:03:00Z">
        <w:r w:rsidR="008F4675" w:rsidDel="00FC02BD">
          <w:delText xml:space="preserve"> &amp; 11</w:delText>
        </w:r>
      </w:del>
      <w:r w:rsidRPr="002438CF">
        <w:t>)</w:t>
      </w:r>
      <w:r w:rsidR="001F48C0">
        <w:t>.</w:t>
      </w:r>
    </w:p>
    <w:p w14:paraId="11B49969" w14:textId="23506FA5" w:rsidR="00A872FF" w:rsidRDefault="00A872FF" w:rsidP="00AF042A">
      <w:pPr>
        <w:pStyle w:val="ac"/>
        <w:jc w:val="both"/>
      </w:pPr>
    </w:p>
    <w:p w14:paraId="5FD7DB3D" w14:textId="75F11C36" w:rsidR="000106AF" w:rsidRDefault="00AC412F" w:rsidP="00AF042A">
      <w:pPr>
        <w:pStyle w:val="ac"/>
        <w:jc w:val="both"/>
      </w:pPr>
      <w:del w:id="88" w:author="杨鲁栋" w:date="2024-01-09T10:10:00Z">
        <w:r w:rsidRPr="00AC412F" w:rsidDel="008712D9">
          <w:rPr>
            <w:noProof/>
          </w:rPr>
          <w:drawing>
            <wp:inline distT="0" distB="0" distL="0" distR="0" wp14:anchorId="3800FE39" wp14:editId="45086243">
              <wp:extent cx="3515193" cy="3515193"/>
              <wp:effectExtent l="0" t="0" r="317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35609" cy="3535609"/>
                      </a:xfrm>
                      <a:prstGeom prst="rect">
                        <a:avLst/>
                      </a:prstGeom>
                    </pic:spPr>
                  </pic:pic>
                </a:graphicData>
              </a:graphic>
            </wp:inline>
          </w:drawing>
        </w:r>
      </w:del>
      <w:ins w:id="89" w:author="杨鲁栋" w:date="2024-01-09T10:10:00Z">
        <w:r w:rsidR="008712D9" w:rsidRPr="008712D9">
          <w:rPr>
            <w:noProof/>
          </w:rPr>
          <w:t xml:space="preserve"> </w:t>
        </w:r>
      </w:ins>
      <w:ins w:id="90" w:author="杨鲁栋" w:date="2024-01-09T11:19:00Z">
        <w:r w:rsidR="001C46E1" w:rsidRPr="001C46E1">
          <w:rPr>
            <w:noProof/>
          </w:rPr>
          <w:drawing>
            <wp:inline distT="0" distB="0" distL="0" distR="0" wp14:anchorId="3DD437C2" wp14:editId="5058B6A4">
              <wp:extent cx="5668554" cy="2797612"/>
              <wp:effectExtent l="0" t="0" r="0" b="0"/>
              <wp:docPr id="847205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05034" name=""/>
                      <pic:cNvPicPr/>
                    </pic:nvPicPr>
                    <pic:blipFill>
                      <a:blip r:embed="rId42"/>
                      <a:stretch>
                        <a:fillRect/>
                      </a:stretch>
                    </pic:blipFill>
                    <pic:spPr>
                      <a:xfrm>
                        <a:off x="0" y="0"/>
                        <a:ext cx="5682097" cy="2804296"/>
                      </a:xfrm>
                      <a:prstGeom prst="rect">
                        <a:avLst/>
                      </a:prstGeom>
                    </pic:spPr>
                  </pic:pic>
                </a:graphicData>
              </a:graphic>
            </wp:inline>
          </w:drawing>
        </w:r>
      </w:ins>
    </w:p>
    <w:p w14:paraId="03E83447" w14:textId="588EB174" w:rsidR="00BF4A05" w:rsidRDefault="00E109D0" w:rsidP="001F48C0">
      <w:pPr>
        <w:pStyle w:val="ac"/>
        <w:jc w:val="both"/>
      </w:pPr>
      <w:r>
        <w:t>Figure 10. The top 20 kmer-gene combinations with higher</w:t>
      </w:r>
      <w:ins w:id="91" w:author="杨鲁栋" w:date="2024-01-09T11:27:00Z">
        <w:r w:rsidR="001C46E1">
          <w:t xml:space="preserve"> (left) </w:t>
        </w:r>
        <w:r w:rsidR="001C46E1">
          <w:rPr>
            <w:rFonts w:hint="eastAsia"/>
          </w:rPr>
          <w:t>o</w:t>
        </w:r>
        <w:r w:rsidR="001C46E1">
          <w:t>r lower (right)</w:t>
        </w:r>
      </w:ins>
      <w:r>
        <w:t xml:space="preserve"> RNA modification rates in the VIRc group than the vir1 group.</w:t>
      </w:r>
    </w:p>
    <w:p w14:paraId="35D1907F" w14:textId="5A8BF4BD" w:rsidR="00BF4A05" w:rsidRDefault="00BF4A05" w:rsidP="00AF042A">
      <w:pPr>
        <w:pStyle w:val="ac"/>
        <w:jc w:val="both"/>
      </w:pPr>
    </w:p>
    <w:p w14:paraId="062B1A14" w14:textId="5FE15A43" w:rsidR="00FC02BD" w:rsidRDefault="00FC02BD" w:rsidP="00FC02BD">
      <w:pPr>
        <w:pStyle w:val="ac"/>
        <w:jc w:val="both"/>
        <w:rPr>
          <w:ins w:id="92" w:author="杨鲁栋" w:date="2024-01-09T14:02:00Z"/>
        </w:rPr>
      </w:pPr>
      <w:ins w:id="93" w:author="杨鲁栋" w:date="2024-01-09T14:02:00Z">
        <w:r w:rsidRPr="001E7500">
          <w:rPr>
            <w:rFonts w:hint="eastAsia"/>
          </w:rPr>
          <w:t>For</w:t>
        </w:r>
        <w:r w:rsidRPr="001E7500">
          <w:t xml:space="preserve"> the testing example, </w:t>
        </w:r>
        <w:r>
          <w:t>after running</w:t>
        </w:r>
        <w:r w:rsidRPr="00105FF2">
          <w:rPr>
            <w:rFonts w:ascii="Courier New" w:eastAsia="Times New Roman" w:hAnsi="Courier New" w:cs="Courier New"/>
            <w:sz w:val="20"/>
            <w:szCs w:val="20"/>
          </w:rPr>
          <w:t xml:space="preserve"> </w:t>
        </w:r>
        <w:r w:rsidRPr="00105FF2">
          <w:t>the bash script</w:t>
        </w:r>
        <w:r>
          <w:t xml:space="preserve"> </w:t>
        </w:r>
        <w:r>
          <w:rPr>
            <w:rFonts w:ascii="Courier New" w:eastAsia="Times New Roman" w:hAnsi="Courier New" w:cs="Courier New"/>
            <w:sz w:val="20"/>
            <w:szCs w:val="20"/>
          </w:rPr>
          <w:t>NanoTrans</w:t>
        </w:r>
        <w:r w:rsidRPr="008F7E48">
          <w:rPr>
            <w:rFonts w:ascii="Courier New" w:eastAsia="Times New Roman" w:hAnsi="Courier New" w:cs="Courier New"/>
            <w:sz w:val="20"/>
            <w:szCs w:val="20"/>
          </w:rPr>
          <w:t>.</w:t>
        </w:r>
        <w:r w:rsidRPr="004E07C2">
          <w:rPr>
            <w:rFonts w:ascii="Courier New" w:eastAsia="Times New Roman" w:hAnsi="Courier New" w:cs="Courier New"/>
            <w:sz w:val="20"/>
            <w:szCs w:val="20"/>
          </w:rPr>
          <w:t>04.</w:t>
        </w:r>
      </w:ins>
      <w:ins w:id="94" w:author="杨鲁栋" w:date="2024-01-09T14:03:00Z">
        <w:r w:rsidRPr="00FC02BD">
          <w:rPr>
            <w:rFonts w:ascii="Courier New" w:eastAsia="Times New Roman" w:hAnsi="Courier New" w:cs="Courier New"/>
            <w:sz w:val="20"/>
            <w:szCs w:val="20"/>
          </w:rPr>
          <w:t xml:space="preserve"> </w:t>
        </w:r>
        <w:r w:rsidRPr="00D55877">
          <w:rPr>
            <w:rFonts w:ascii="Courier New" w:eastAsia="Times New Roman" w:hAnsi="Courier New" w:cs="Courier New"/>
            <w:sz w:val="20"/>
            <w:szCs w:val="20"/>
          </w:rPr>
          <w:t>Plot_Characteristics_RNA_Modification</w:t>
        </w:r>
        <w:r w:rsidRPr="009D3A65">
          <w:rPr>
            <w:rFonts w:ascii="Courier New" w:eastAsia="Times New Roman" w:hAnsi="Courier New" w:cs="Courier New"/>
            <w:sz w:val="20"/>
            <w:szCs w:val="20"/>
          </w:rPr>
          <w:t>.sh</w:t>
        </w:r>
      </w:ins>
      <w:ins w:id="95" w:author="杨鲁栋" w:date="2024-01-09T14:02:00Z">
        <w:r w:rsidRPr="00105FF2">
          <w:rPr>
            <w:rFonts w:ascii="Courier New" w:eastAsia="Times New Roman" w:hAnsi="Courier New" w:cs="Courier New"/>
            <w:sz w:val="20"/>
            <w:szCs w:val="20"/>
          </w:rPr>
          <w:t>,</w:t>
        </w:r>
        <w:r>
          <w:rPr>
            <w:rFonts w:ascii="Courier New" w:eastAsia="Times New Roman" w:hAnsi="Courier New" w:cs="Courier New"/>
            <w:sz w:val="20"/>
            <w:szCs w:val="20"/>
          </w:rPr>
          <w:t xml:space="preserve"> </w:t>
        </w:r>
      </w:ins>
      <w:ins w:id="96" w:author="杨鲁栋" w:date="2024-01-09T14:03:00Z">
        <w:r>
          <w:t xml:space="preserve">five </w:t>
        </w:r>
      </w:ins>
      <w:ins w:id="97" w:author="杨鲁栋" w:date="2024-01-09T14:02:00Z">
        <w:r>
          <w:t>plots will be</w:t>
        </w:r>
        <w:r w:rsidRPr="00105FF2">
          <w:t xml:space="preserve"> generated under</w:t>
        </w:r>
        <w:r>
          <w:t xml:space="preserve"> the following path:</w:t>
        </w:r>
        <w:r>
          <w:rPr>
            <w:rFonts w:ascii="Courier New" w:eastAsia="Times New Roman" w:hAnsi="Courier New" w:cs="Courier New"/>
            <w:sz w:val="20"/>
            <w:szCs w:val="20"/>
          </w:rPr>
          <w:t xml:space="preserve"> Batch_Example/</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 xml:space="preserve">/ </w:t>
        </w:r>
        <w:r w:rsidRPr="002438CF">
          <w:t xml:space="preserve">to show </w:t>
        </w:r>
      </w:ins>
      <w:ins w:id="98" w:author="杨鲁栋" w:date="2024-01-09T14:03:00Z">
        <w:r>
          <w:t xml:space="preserve">characteristics of differential modified kmers </w:t>
        </w:r>
      </w:ins>
      <w:ins w:id="99" w:author="杨鲁栋" w:date="2024-01-09T14:02:00Z">
        <w:r w:rsidRPr="002438CF">
          <w:t xml:space="preserve">(Figure </w:t>
        </w:r>
        <w:r>
          <w:t>11</w:t>
        </w:r>
        <w:r w:rsidRPr="002438CF">
          <w:t>)</w:t>
        </w:r>
        <w:r>
          <w:t>.</w:t>
        </w:r>
      </w:ins>
    </w:p>
    <w:p w14:paraId="19E4970C" w14:textId="7A00374D" w:rsidR="00BF4A05" w:rsidRPr="00FC02BD" w:rsidRDefault="00BF4A05" w:rsidP="00AF042A">
      <w:pPr>
        <w:pStyle w:val="ac"/>
        <w:jc w:val="both"/>
      </w:pPr>
    </w:p>
    <w:p w14:paraId="75567E47" w14:textId="043F8A5C" w:rsidR="00AC412F" w:rsidRDefault="00AC412F" w:rsidP="00AF042A">
      <w:pPr>
        <w:pStyle w:val="ac"/>
        <w:jc w:val="both"/>
      </w:pPr>
      <w:del w:id="100" w:author="杨鲁栋" w:date="2024-01-09T10:11:00Z">
        <w:r w:rsidRPr="00AC412F" w:rsidDel="008712D9">
          <w:rPr>
            <w:noProof/>
          </w:rPr>
          <w:drawing>
            <wp:inline distT="0" distB="0" distL="0" distR="0" wp14:anchorId="40798361" wp14:editId="7C602A49">
              <wp:extent cx="3590144" cy="3604152"/>
              <wp:effectExtent l="0" t="0" r="444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70809" cy="3685132"/>
                      </a:xfrm>
                      <a:prstGeom prst="rect">
                        <a:avLst/>
                      </a:prstGeom>
                    </pic:spPr>
                  </pic:pic>
                </a:graphicData>
              </a:graphic>
            </wp:inline>
          </w:drawing>
        </w:r>
      </w:del>
      <w:ins w:id="101" w:author="杨鲁栋" w:date="2024-01-09T10:11:00Z">
        <w:r w:rsidR="008712D9" w:rsidRPr="008712D9">
          <w:rPr>
            <w:noProof/>
          </w:rPr>
          <w:t xml:space="preserve"> </w:t>
        </w:r>
      </w:ins>
      <w:ins w:id="102" w:author="杨鲁栋" w:date="2024-01-09T11:27:00Z">
        <w:r w:rsidR="001C46E1" w:rsidRPr="001C46E1">
          <w:rPr>
            <w:noProof/>
          </w:rPr>
          <w:drawing>
            <wp:inline distT="0" distB="0" distL="0" distR="0" wp14:anchorId="14AB98E8" wp14:editId="5F979BA7">
              <wp:extent cx="5531370" cy="3304056"/>
              <wp:effectExtent l="0" t="0" r="6350" b="0"/>
              <wp:docPr id="1551609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09818" name=""/>
                      <pic:cNvPicPr/>
                    </pic:nvPicPr>
                    <pic:blipFill>
                      <a:blip r:embed="rId44"/>
                      <a:stretch>
                        <a:fillRect/>
                      </a:stretch>
                    </pic:blipFill>
                    <pic:spPr>
                      <a:xfrm>
                        <a:off x="0" y="0"/>
                        <a:ext cx="5573906" cy="3329464"/>
                      </a:xfrm>
                      <a:prstGeom prst="rect">
                        <a:avLst/>
                      </a:prstGeom>
                    </pic:spPr>
                  </pic:pic>
                </a:graphicData>
              </a:graphic>
            </wp:inline>
          </w:drawing>
        </w:r>
      </w:ins>
    </w:p>
    <w:p w14:paraId="2DACCC70" w14:textId="5D895A36" w:rsidR="001F48C0" w:rsidRDefault="001F48C0" w:rsidP="001F48C0">
      <w:pPr>
        <w:pStyle w:val="ac"/>
        <w:jc w:val="both"/>
      </w:pPr>
      <w:r>
        <w:lastRenderedPageBreak/>
        <w:t xml:space="preserve">Figure 11. </w:t>
      </w:r>
      <w:del w:id="103" w:author="杨鲁栋" w:date="2024-01-09T11:29:00Z">
        <w:r w:rsidDel="008F1847">
          <w:delText xml:space="preserve">The </w:delText>
        </w:r>
      </w:del>
      <w:ins w:id="104" w:author="杨鲁栋" w:date="2024-01-09T11:29:00Z">
        <w:r w:rsidR="008F1847" w:rsidRPr="008F1847">
          <w:t>Characteristics of differentially modified kmers between the VIRc and vir1 groups. (</w:t>
        </w:r>
        <w:r w:rsidR="008F1847">
          <w:t>A</w:t>
        </w:r>
        <w:r w:rsidR="008F1847" w:rsidRPr="008F1847">
          <w:t>) The sequence logo showed the preference of filtered differentially modified kmers (DMKs, differential modification rates &gt; 0.5, p-value &lt; 0.05, and only kmers with center A were retained). (</w:t>
        </w:r>
      </w:ins>
      <w:ins w:id="105" w:author="杨鲁栋" w:date="2024-01-09T11:30:00Z">
        <w:r w:rsidR="008F1847">
          <w:t>B</w:t>
        </w:r>
      </w:ins>
      <w:ins w:id="106" w:author="杨鲁栋" w:date="2024-01-09T11:29:00Z">
        <w:r w:rsidR="008F1847" w:rsidRPr="008F1847">
          <w:t>) The top 10 DMKs with the highest frequency. (</w:t>
        </w:r>
      </w:ins>
      <w:ins w:id="107" w:author="杨鲁栋" w:date="2024-01-09T11:30:00Z">
        <w:r w:rsidR="008F1847">
          <w:t>C</w:t>
        </w:r>
      </w:ins>
      <w:ins w:id="108" w:author="杨鲁栋" w:date="2024-01-09T11:29:00Z">
        <w:r w:rsidR="008F1847" w:rsidRPr="008F1847">
          <w:t>) Distribution of the DMKs on distinct genomic features. (</w:t>
        </w:r>
      </w:ins>
      <w:ins w:id="109" w:author="杨鲁栋" w:date="2024-01-09T11:31:00Z">
        <w:r w:rsidR="008F1847">
          <w:t>D</w:t>
        </w:r>
      </w:ins>
      <w:ins w:id="110" w:author="杨鲁栋" w:date="2024-01-09T11:29:00Z">
        <w:r w:rsidR="008F1847" w:rsidRPr="008F1847">
          <w:t>) Frequency of DMKs around stop codons. (</w:t>
        </w:r>
      </w:ins>
      <w:ins w:id="111" w:author="杨鲁栋" w:date="2024-01-09T11:31:00Z">
        <w:r w:rsidR="008F1847">
          <w:t>E</w:t>
        </w:r>
      </w:ins>
      <w:ins w:id="112" w:author="杨鲁栋" w:date="2024-01-09T11:29:00Z">
        <w:r w:rsidR="008F1847" w:rsidRPr="008F1847">
          <w:t>) Overlaps between RNA modifications and poly(A) signal sites.</w:t>
        </w:r>
      </w:ins>
      <w:ins w:id="113" w:author="杨鲁栋" w:date="2024-01-09T11:31:00Z">
        <w:r w:rsidR="008F1847" w:rsidDel="008F1847">
          <w:t xml:space="preserve"> </w:t>
        </w:r>
      </w:ins>
      <w:del w:id="114" w:author="杨鲁栋" w:date="2024-01-09T11:29:00Z">
        <w:r w:rsidDel="008F1847">
          <w:delText>top 20 kmer-gene combinations with lower RNA modification rates in the VIRc group than the vir1 group.</w:delText>
        </w:r>
      </w:del>
    </w:p>
    <w:p w14:paraId="322989F0" w14:textId="14F9C9F4" w:rsidR="000106AF" w:rsidRDefault="000106AF" w:rsidP="00AF042A">
      <w:pPr>
        <w:pStyle w:val="ac"/>
        <w:jc w:val="both"/>
      </w:pPr>
    </w:p>
    <w:p w14:paraId="2506C65A" w14:textId="30C8812F" w:rsidR="004E07C2" w:rsidRPr="009166EA" w:rsidRDefault="004E07C2" w:rsidP="004E07C2">
      <w:pPr>
        <w:pStyle w:val="ac"/>
        <w:numPr>
          <w:ilvl w:val="0"/>
          <w:numId w:val="8"/>
        </w:numPr>
        <w:jc w:val="both"/>
        <w:rPr>
          <w:rFonts w:cstheme="minorHAnsi"/>
          <w:b/>
          <w:bCs/>
        </w:rPr>
      </w:pPr>
      <w:r w:rsidRPr="009166EA">
        <w:rPr>
          <w:rFonts w:cstheme="minorHAnsi"/>
          <w:b/>
          <w:bCs/>
        </w:rPr>
        <w:t>Performing</w:t>
      </w:r>
      <w:r>
        <w:rPr>
          <w:rFonts w:cstheme="minorHAnsi"/>
          <w:b/>
          <w:bCs/>
        </w:rPr>
        <w:t xml:space="preserve"> isoform poly(A) tail length profiling</w:t>
      </w:r>
      <w:r w:rsidRPr="009166EA">
        <w:rPr>
          <w:rFonts w:cstheme="minorHAnsi"/>
          <w:b/>
          <w:bCs/>
        </w:rPr>
        <w:t xml:space="preserve">. </w:t>
      </w:r>
    </w:p>
    <w:p w14:paraId="0FF4284A" w14:textId="77777777" w:rsidR="004E07C2" w:rsidRDefault="004E07C2" w:rsidP="004E07C2">
      <w:pPr>
        <w:pStyle w:val="ac"/>
        <w:jc w:val="both"/>
        <w:rPr>
          <w:rFonts w:cstheme="minorHAnsi"/>
        </w:rPr>
      </w:pPr>
    </w:p>
    <w:p w14:paraId="24BA5E33" w14:textId="120F9B8A" w:rsidR="004E07C2" w:rsidRDefault="004E07C2" w:rsidP="004E07C2">
      <w:pPr>
        <w:pStyle w:val="ac"/>
        <w:jc w:val="both"/>
        <w:rPr>
          <w:rFonts w:cstheme="minorHAnsi"/>
        </w:rPr>
      </w:pPr>
      <w:r>
        <w:rPr>
          <w:rFonts w:cstheme="minorHAnsi"/>
        </w:rPr>
        <w:t xml:space="preserve">At this step, NanoTrans will perform isoform poly(A) tail length profiling.  </w:t>
      </w:r>
      <w:r w:rsidR="00EF7D2C">
        <w:rPr>
          <w:rFonts w:cstheme="minorHAnsi"/>
        </w:rPr>
        <w:t>For each isoform, the minimal, mean, median, and maximal poly(A) tail length will be estimated.</w:t>
      </w:r>
    </w:p>
    <w:p w14:paraId="1CBC90AA" w14:textId="77777777" w:rsidR="004E07C2" w:rsidRDefault="004E07C2" w:rsidP="004E07C2">
      <w:pPr>
        <w:pStyle w:val="ac"/>
        <w:jc w:val="both"/>
        <w:rPr>
          <w:rFonts w:cstheme="minorHAnsi"/>
        </w:rPr>
      </w:pPr>
    </w:p>
    <w:p w14:paraId="09067DD6" w14:textId="77777777" w:rsidR="004E07C2" w:rsidRPr="008A4B13" w:rsidRDefault="004E07C2" w:rsidP="004E07C2">
      <w:pPr>
        <w:pStyle w:val="ac"/>
        <w:jc w:val="both"/>
        <w:rPr>
          <w:rFonts w:cstheme="minorHAnsi"/>
        </w:rPr>
      </w:pPr>
      <w:r>
        <w:rPr>
          <w:rFonts w:cstheme="minorHAnsi"/>
        </w:rPr>
        <w:t>For the testing example, run this step by typing:</w:t>
      </w:r>
    </w:p>
    <w:p w14:paraId="5916376F" w14:textId="28423FEA" w:rsidR="004E07C2" w:rsidRPr="008A4B13" w:rsidRDefault="004E07C2" w:rsidP="004E07C2">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cd </w:t>
      </w:r>
      <w:r w:rsidRPr="008A4B13">
        <w:rPr>
          <w:rFonts w:ascii="Courier New" w:eastAsia="Times New Roman" w:hAnsi="Courier New" w:cs="Courier New"/>
          <w:sz w:val="20"/>
          <w:szCs w:val="20"/>
        </w:rPr>
        <w:t>0</w:t>
      </w:r>
      <w:r>
        <w:rPr>
          <w:rFonts w:ascii="Courier New" w:eastAsia="Times New Roman" w:hAnsi="Courier New" w:cs="Courier New"/>
          <w:sz w:val="20"/>
          <w:szCs w:val="20"/>
        </w:rPr>
        <w:t>5</w:t>
      </w:r>
      <w:r w:rsidRPr="008A4B13">
        <w:rPr>
          <w:rFonts w:ascii="Courier New" w:eastAsia="Times New Roman" w:hAnsi="Courier New" w:cs="Courier New"/>
          <w:sz w:val="20"/>
          <w:szCs w:val="20"/>
        </w:rPr>
        <w:t>.</w:t>
      </w:r>
      <w:r w:rsidRPr="004E07C2">
        <w:rPr>
          <w:rFonts w:ascii="Courier New" w:eastAsia="Times New Roman" w:hAnsi="Courier New" w:cs="Courier New"/>
          <w:sz w:val="20"/>
          <w:szCs w:val="20"/>
        </w:rPr>
        <w:t>Isoform_PolyA_Tail_Length_Profiling</w:t>
      </w:r>
    </w:p>
    <w:p w14:paraId="44597C1C" w14:textId="5AB8686F" w:rsidR="004E07C2" w:rsidRPr="008A4B13" w:rsidRDefault="004E07C2" w:rsidP="004E07C2">
      <w:pPr>
        <w:pStyle w:val="ac"/>
        <w:jc w:val="both"/>
        <w:rPr>
          <w:rFonts w:ascii="Courier New" w:eastAsia="Times New Roman" w:hAnsi="Courier New" w:cs="Courier New"/>
          <w:sz w:val="20"/>
          <w:szCs w:val="20"/>
        </w:rPr>
      </w:pPr>
      <w:r w:rsidRPr="008A4B13">
        <w:rPr>
          <w:rFonts w:ascii="Courier New" w:eastAsia="Times New Roman" w:hAnsi="Courier New" w:cs="Courier New"/>
          <w:sz w:val="20"/>
          <w:szCs w:val="20"/>
        </w:rPr>
        <w:t>NanoTrans.0</w:t>
      </w:r>
      <w:r>
        <w:rPr>
          <w:rFonts w:ascii="Courier New" w:eastAsia="Times New Roman" w:hAnsi="Courier New" w:cs="Courier New"/>
          <w:sz w:val="20"/>
          <w:szCs w:val="20"/>
        </w:rPr>
        <w:t>5</w:t>
      </w:r>
      <w:r w:rsidRPr="008A4B13">
        <w:rPr>
          <w:rFonts w:ascii="Courier New" w:eastAsia="Times New Roman" w:hAnsi="Courier New" w:cs="Courier New"/>
          <w:sz w:val="20"/>
          <w:szCs w:val="20"/>
        </w:rPr>
        <w:t>.</w:t>
      </w:r>
      <w:r w:rsidRPr="004E07C2">
        <w:rPr>
          <w:rFonts w:ascii="Courier New" w:eastAsia="Times New Roman" w:hAnsi="Courier New" w:cs="Courier New"/>
          <w:sz w:val="20"/>
          <w:szCs w:val="20"/>
        </w:rPr>
        <w:t>Isoform_PolyA_Tail_Length_Profiling</w:t>
      </w:r>
      <w:r w:rsidRPr="008A4B13">
        <w:rPr>
          <w:rFonts w:ascii="Courier New" w:eastAsia="Times New Roman" w:hAnsi="Courier New" w:cs="Courier New"/>
          <w:sz w:val="20"/>
          <w:szCs w:val="20"/>
        </w:rPr>
        <w:t>.sh</w:t>
      </w:r>
    </w:p>
    <w:p w14:paraId="37FB0F65" w14:textId="77777777" w:rsidR="004E07C2" w:rsidRPr="004E07C2" w:rsidRDefault="004E07C2" w:rsidP="004E07C2">
      <w:pPr>
        <w:jc w:val="both"/>
        <w:rPr>
          <w:rFonts w:cstheme="minorHAnsi"/>
        </w:rPr>
      </w:pPr>
    </w:p>
    <w:p w14:paraId="358A6BA3" w14:textId="10E0C3B5" w:rsidR="004E07C2" w:rsidRDefault="004E07C2" w:rsidP="004E07C2">
      <w:pPr>
        <w:pStyle w:val="ac"/>
        <w:rPr>
          <w:rFonts w:ascii="Courier New" w:eastAsia="Times New Roman" w:hAnsi="Courier New" w:cs="Courier New"/>
          <w:sz w:val="20"/>
          <w:szCs w:val="20"/>
        </w:rPr>
      </w:pPr>
      <w:r>
        <w:rPr>
          <w:rFonts w:cstheme="minorHAnsi"/>
        </w:rPr>
        <w:t xml:space="preserve">For your own project, please edit </w:t>
      </w:r>
      <w:r w:rsidRPr="008F7E48">
        <w:rPr>
          <w:rFonts w:cstheme="minorHAnsi"/>
        </w:rPr>
        <w:t>the script</w:t>
      </w:r>
      <w:r>
        <w:rPr>
          <w:rFonts w:cstheme="minorHAnsi"/>
        </w:rPr>
        <w:br/>
      </w:r>
      <w:r>
        <w:rPr>
          <w:rFonts w:ascii="Courier New" w:eastAsia="Times New Roman" w:hAnsi="Courier New" w:cs="Courier New"/>
          <w:sz w:val="20"/>
          <w:szCs w:val="20"/>
        </w:rPr>
        <w:t>NanoTrans</w:t>
      </w:r>
      <w:r w:rsidRPr="008F7E48">
        <w:rPr>
          <w:rFonts w:ascii="Courier New" w:eastAsia="Times New Roman" w:hAnsi="Courier New" w:cs="Courier New"/>
          <w:sz w:val="20"/>
          <w:szCs w:val="20"/>
        </w:rPr>
        <w:t>.</w:t>
      </w:r>
      <w:r w:rsidRPr="004E07C2">
        <w:rPr>
          <w:rFonts w:ascii="Courier New" w:eastAsia="Times New Roman" w:hAnsi="Courier New" w:cs="Courier New"/>
          <w:sz w:val="20"/>
          <w:szCs w:val="20"/>
        </w:rPr>
        <w:t>0</w:t>
      </w:r>
      <w:r>
        <w:rPr>
          <w:rFonts w:ascii="Courier New" w:eastAsia="Times New Roman" w:hAnsi="Courier New" w:cs="Courier New"/>
          <w:sz w:val="20"/>
          <w:szCs w:val="20"/>
        </w:rPr>
        <w:t>5</w:t>
      </w:r>
      <w:r w:rsidRPr="004E07C2">
        <w:rPr>
          <w:rFonts w:ascii="Courier New" w:eastAsia="Times New Roman" w:hAnsi="Courier New" w:cs="Courier New"/>
          <w:sz w:val="20"/>
          <w:szCs w:val="20"/>
        </w:rPr>
        <w:t>.Isoform_PolyA_Tail_Length_Profiling</w:t>
      </w:r>
      <w:r>
        <w:rPr>
          <w:rFonts w:ascii="Courier New" w:eastAsia="Times New Roman" w:hAnsi="Courier New" w:cs="Courier New"/>
          <w:sz w:val="20"/>
          <w:szCs w:val="20"/>
        </w:rPr>
        <w:t>.sh</w:t>
      </w:r>
      <w:r>
        <w:rPr>
          <w:rFonts w:ascii="Courier New" w:eastAsia="Times New Roman" w:hAnsi="Courier New" w:cs="Courier New"/>
          <w:sz w:val="20"/>
          <w:szCs w:val="20"/>
        </w:rPr>
        <w:br/>
      </w:r>
      <w:r w:rsidRPr="008F7E48">
        <w:rPr>
          <w:rFonts w:eastAsia="Times New Roman" w:cstheme="minorHAnsi"/>
        </w:rPr>
        <w:t>and the master sample table file to adapt it to your own project.</w:t>
      </w:r>
      <w:r w:rsidRPr="008F7E48">
        <w:rPr>
          <w:rFonts w:ascii="Courier New" w:eastAsia="Times New Roman" w:hAnsi="Courier New" w:cs="Courier New"/>
          <w:sz w:val="20"/>
          <w:szCs w:val="20"/>
        </w:rPr>
        <w:t xml:space="preserve"> </w:t>
      </w:r>
    </w:p>
    <w:p w14:paraId="19C0BD57" w14:textId="122C6A21" w:rsidR="00324328" w:rsidRDefault="00324328" w:rsidP="004E07C2">
      <w:pPr>
        <w:pStyle w:val="ac"/>
        <w:rPr>
          <w:rFonts w:ascii="Courier New" w:eastAsia="Times New Roman" w:hAnsi="Courier New" w:cs="Courier New"/>
          <w:sz w:val="20"/>
          <w:szCs w:val="20"/>
        </w:rPr>
      </w:pPr>
    </w:p>
    <w:p w14:paraId="37938A75" w14:textId="77777777" w:rsidR="00324328" w:rsidRPr="00F70DB8" w:rsidRDefault="00324328" w:rsidP="00324328">
      <w:pPr>
        <w:pStyle w:val="ac"/>
        <w:ind w:left="709"/>
        <w:jc w:val="both"/>
        <w:rPr>
          <w:rFonts w:eastAsia="宋体" w:cstheme="minorHAnsi"/>
          <w:b/>
          <w:bCs/>
          <w:color w:val="FF0000"/>
          <w:szCs w:val="20"/>
        </w:rPr>
      </w:pPr>
      <w:r w:rsidRPr="00F70DB8">
        <w:rPr>
          <w:rFonts w:eastAsia="Times New Roman" w:cstheme="minorHAnsi"/>
          <w:b/>
          <w:bCs/>
          <w:color w:val="FF0000"/>
          <w:szCs w:val="20"/>
        </w:rPr>
        <w:t>[Important Note</w:t>
      </w:r>
      <w:r w:rsidRPr="00F70DB8">
        <w:rPr>
          <w:rFonts w:eastAsia="宋体" w:cstheme="minorHAnsi"/>
          <w:b/>
          <w:bCs/>
          <w:color w:val="FF0000"/>
          <w:szCs w:val="20"/>
        </w:rPr>
        <w:t>]</w:t>
      </w:r>
    </w:p>
    <w:p w14:paraId="32338CF6" w14:textId="7EB386C4" w:rsidR="00324328" w:rsidRPr="00EF7D2C" w:rsidRDefault="00324328" w:rsidP="00324328">
      <w:pPr>
        <w:pStyle w:val="ac"/>
        <w:rPr>
          <w:rFonts w:cstheme="minorHAnsi"/>
          <w:color w:val="FF0000"/>
        </w:rPr>
      </w:pPr>
      <w:r w:rsidRPr="00EF7D2C">
        <w:rPr>
          <w:rFonts w:cstheme="minorHAnsi"/>
          <w:color w:val="FF0000"/>
        </w:rPr>
        <w:t xml:space="preserve">This step is computationally intensive, with substantial CPU time. </w:t>
      </w:r>
    </w:p>
    <w:p w14:paraId="4CF03E51" w14:textId="77777777" w:rsidR="00324328" w:rsidRDefault="00324328" w:rsidP="004E07C2">
      <w:pPr>
        <w:pStyle w:val="ac"/>
        <w:rPr>
          <w:rFonts w:ascii="Courier New" w:eastAsia="Times New Roman" w:hAnsi="Courier New" w:cs="Courier New"/>
          <w:sz w:val="20"/>
          <w:szCs w:val="20"/>
        </w:rPr>
      </w:pPr>
    </w:p>
    <w:p w14:paraId="1A500CCE" w14:textId="77777777" w:rsidR="004E07C2" w:rsidRDefault="004E07C2" w:rsidP="004E07C2">
      <w:pPr>
        <w:pStyle w:val="ac"/>
        <w:rPr>
          <w:rFonts w:ascii="Courier New" w:eastAsia="Times New Roman" w:hAnsi="Courier New" w:cs="Courier New"/>
          <w:sz w:val="20"/>
          <w:szCs w:val="20"/>
        </w:rPr>
      </w:pPr>
    </w:p>
    <w:p w14:paraId="0C080458" w14:textId="77777777" w:rsidR="004E07C2" w:rsidRPr="004E07C2" w:rsidRDefault="004E07C2" w:rsidP="004E07C2">
      <w:pPr>
        <w:pStyle w:val="ac"/>
        <w:jc w:val="both"/>
        <w:rPr>
          <w:rFonts w:eastAsia="Times New Roman" w:cstheme="minorHAnsi"/>
          <w:b/>
          <w:bCs/>
          <w:szCs w:val="20"/>
        </w:rPr>
      </w:pPr>
      <w:r w:rsidRPr="005B0015">
        <w:rPr>
          <w:rFonts w:eastAsia="Times New Roman" w:cstheme="minorHAnsi"/>
          <w:b/>
          <w:bCs/>
          <w:szCs w:val="20"/>
        </w:rPr>
        <w:t xml:space="preserve">Major </w:t>
      </w:r>
      <w:r>
        <w:rPr>
          <w:rFonts w:eastAsia="Times New Roman" w:cstheme="minorHAnsi"/>
          <w:b/>
          <w:bCs/>
          <w:szCs w:val="20"/>
        </w:rPr>
        <w:t>o</w:t>
      </w:r>
      <w:r w:rsidRPr="005B0015">
        <w:rPr>
          <w:rFonts w:eastAsia="Times New Roman" w:cstheme="minorHAnsi"/>
          <w:b/>
          <w:bCs/>
          <w:szCs w:val="20"/>
        </w:rPr>
        <w:t>utputs when running this step for the testing example:</w:t>
      </w:r>
    </w:p>
    <w:p w14:paraId="2A9B5EB7" w14:textId="77777777" w:rsidR="004E07C2" w:rsidRDefault="004E07C2" w:rsidP="004E07C2">
      <w:pPr>
        <w:pStyle w:val="ac"/>
        <w:jc w:val="both"/>
        <w:rPr>
          <w:rFonts w:ascii="Courier New" w:eastAsia="Times New Roman" w:hAnsi="Courier New" w:cs="Courier New"/>
          <w:sz w:val="20"/>
          <w:szCs w:val="20"/>
        </w:rPr>
      </w:pPr>
    </w:p>
    <w:p w14:paraId="258D558B" w14:textId="1C36DE60" w:rsidR="004E07C2" w:rsidRDefault="004E07C2" w:rsidP="004E07C2">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sidRPr="00E86499">
        <w:rPr>
          <w:rFonts w:ascii="Courier New" w:eastAsia="Times New Roman" w:hAnsi="Courier New" w:cs="Courier New"/>
          <w:sz w:val="20"/>
          <w:szCs w:val="20"/>
        </w:rPr>
        <w:t xml:space="preserve"> </w:t>
      </w:r>
    </w:p>
    <w:p w14:paraId="3A177EC7" w14:textId="46885F57" w:rsidR="004E07C2" w:rsidRDefault="004E07C2" w:rsidP="004E07C2">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The subdirectory containing the processing results for the 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 xml:space="preserve">. </w:t>
      </w:r>
    </w:p>
    <w:p w14:paraId="751FB464" w14:textId="5C585E22" w:rsidR="00223A97" w:rsidRDefault="00223A97" w:rsidP="004E07C2">
      <w:pPr>
        <w:pStyle w:val="ac"/>
        <w:jc w:val="both"/>
        <w:rPr>
          <w:rFonts w:ascii="Courier New" w:eastAsia="Times New Roman" w:hAnsi="Courier New" w:cs="Courier New"/>
          <w:sz w:val="20"/>
          <w:szCs w:val="20"/>
        </w:rPr>
      </w:pPr>
    </w:p>
    <w:p w14:paraId="7B2A6305" w14:textId="2F901BB7" w:rsidR="00223A97" w:rsidRDefault="00223A97" w:rsidP="00223A97">
      <w:pPr>
        <w:ind w:left="720"/>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A75D4B">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sidRPr="00A75D4B">
        <w:rPr>
          <w:rFonts w:ascii="Courier New" w:eastAsia="Times New Roman" w:hAnsi="Courier New" w:cs="Courier New"/>
          <w:sz w:val="20"/>
          <w:szCs w:val="20"/>
        </w:rPr>
        <w:t>.experimental_design.yml</w:t>
      </w:r>
    </w:p>
    <w:p w14:paraId="4520174B" w14:textId="77B7D092" w:rsidR="00223A97" w:rsidRPr="00223A97" w:rsidRDefault="00223A97" w:rsidP="00223A97">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The experimental design summary for all the samples defined in the master sample table based on their comparison group and replicate belongings.</w:t>
      </w:r>
    </w:p>
    <w:p w14:paraId="3267647F" w14:textId="77777777" w:rsidR="004E07C2" w:rsidRDefault="004E07C2" w:rsidP="004E07C2">
      <w:pPr>
        <w:pStyle w:val="ac"/>
        <w:jc w:val="both"/>
        <w:rPr>
          <w:rFonts w:ascii="Courier New" w:eastAsia="Times New Roman" w:hAnsi="Courier New" w:cs="Courier New"/>
          <w:sz w:val="20"/>
          <w:szCs w:val="20"/>
        </w:rPr>
      </w:pPr>
    </w:p>
    <w:p w14:paraId="43872B90" w14:textId="54AB7707" w:rsidR="004E07C2" w:rsidRPr="00CE27D9" w:rsidRDefault="004E07C2" w:rsidP="004E07C2">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p>
    <w:p w14:paraId="339EFB78" w14:textId="18F7B1F9" w:rsidR="004E07C2" w:rsidRDefault="004E07C2" w:rsidP="004E07C2">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xml:space="preserve"># </w:t>
      </w:r>
      <w:r>
        <w:rPr>
          <w:rFonts w:ascii="Courier New" w:eastAsia="Times New Roman" w:hAnsi="Courier New" w:cs="Courier New" w:hint="eastAsia"/>
          <w:sz w:val="20"/>
          <w:szCs w:val="20"/>
        </w:rPr>
        <w:t>The</w:t>
      </w:r>
      <w:r>
        <w:rPr>
          <w:rFonts w:ascii="Courier New" w:eastAsia="Times New Roman" w:hAnsi="Courier New" w:cs="Courier New"/>
          <w:sz w:val="20"/>
          <w:szCs w:val="20"/>
        </w:rPr>
        <w:t xml:space="preserve"> subdirectory containing the </w:t>
      </w:r>
      <w:r w:rsidR="00333894">
        <w:rPr>
          <w:rFonts w:ascii="Courier New" w:eastAsia="Times New Roman" w:hAnsi="Courier New" w:cs="Courier New"/>
          <w:sz w:val="20"/>
          <w:szCs w:val="20"/>
        </w:rPr>
        <w:t>final</w:t>
      </w:r>
      <w:r>
        <w:rPr>
          <w:rFonts w:ascii="Courier New" w:eastAsia="Times New Roman" w:hAnsi="Courier New" w:cs="Courier New"/>
          <w:sz w:val="20"/>
          <w:szCs w:val="20"/>
        </w:rPr>
        <w:t xml:space="preserve"> processing results of this step. You should be able to find all major processing results of this step here and no need to check other subdirectories. The same principle holds for the module 02-06.</w:t>
      </w:r>
    </w:p>
    <w:p w14:paraId="71736C6E" w14:textId="7413A308" w:rsidR="003C4851" w:rsidRDefault="003C4851" w:rsidP="004E07C2">
      <w:pPr>
        <w:ind w:left="720"/>
        <w:jc w:val="both"/>
        <w:rPr>
          <w:rFonts w:ascii="Courier New" w:eastAsia="Times New Roman" w:hAnsi="Courier New" w:cs="Courier New"/>
          <w:sz w:val="20"/>
          <w:szCs w:val="20"/>
        </w:rPr>
      </w:pPr>
    </w:p>
    <w:p w14:paraId="3062597A" w14:textId="55CEE3FD" w:rsidR="003C4851" w:rsidRDefault="003C4851" w:rsidP="004E07C2">
      <w:pPr>
        <w:ind w:left="720"/>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w:t>
      </w:r>
      <w:r w:rsidRPr="003C4851">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sidRPr="003C4851">
        <w:rPr>
          <w:rFonts w:ascii="Courier New" w:eastAsia="Times New Roman" w:hAnsi="Courier New" w:cs="Courier New"/>
          <w:sz w:val="20"/>
          <w:szCs w:val="20"/>
        </w:rPr>
        <w:t>.all_samples_combined.polya_profiling.summary.txt</w:t>
      </w:r>
    </w:p>
    <w:p w14:paraId="65E9DA58" w14:textId="53C8CB92" w:rsidR="003C4851" w:rsidRDefault="003C4851" w:rsidP="003C4851">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The tabular report for poly(A) tail lengths</w:t>
      </w:r>
      <w:r w:rsidR="007E2F18">
        <w:rPr>
          <w:rFonts w:ascii="Courier New" w:eastAsia="Times New Roman" w:hAnsi="Courier New" w:cs="Courier New"/>
          <w:sz w:val="20"/>
          <w:szCs w:val="20"/>
        </w:rPr>
        <w:t xml:space="preserve"> summary statistics for all samples.</w:t>
      </w:r>
    </w:p>
    <w:p w14:paraId="59368797" w14:textId="1BFC86BF" w:rsidR="00E363FC" w:rsidRDefault="00E363FC" w:rsidP="003C4851">
      <w:pPr>
        <w:ind w:left="720"/>
        <w:jc w:val="both"/>
        <w:rPr>
          <w:rFonts w:ascii="Courier New" w:eastAsia="Times New Roman" w:hAnsi="Courier New" w:cs="Courier New"/>
          <w:sz w:val="20"/>
          <w:szCs w:val="20"/>
        </w:rPr>
      </w:pPr>
    </w:p>
    <w:p w14:paraId="577C9AA9" w14:textId="5FA6A022" w:rsidR="00E363FC" w:rsidRDefault="00E363FC" w:rsidP="00E363FC">
      <w:pPr>
        <w:ind w:left="720"/>
        <w:jc w:val="both"/>
        <w:rPr>
          <w:rFonts w:ascii="Courier New" w:eastAsia="Times New Roman" w:hAnsi="Courier New" w:cs="Courier New"/>
          <w:sz w:val="20"/>
          <w:szCs w:val="20"/>
        </w:rPr>
      </w:pPr>
      <w:r>
        <w:rPr>
          <w:rFonts w:ascii="Courier New" w:eastAsia="Times New Roman" w:hAnsi="Courier New" w:cs="Courier New"/>
          <w:sz w:val="20"/>
          <w:szCs w:val="20"/>
        </w:rPr>
        <w:t>Batch_Example/</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w:t>
      </w:r>
      <w:r w:rsidRPr="003C4851">
        <w:rPr>
          <w:rFonts w:ascii="Courier New" w:eastAsia="Times New Roman" w:hAnsi="Courier New" w:cs="Courier New"/>
          <w:sz w:val="20"/>
          <w:szCs w:val="20"/>
        </w:rPr>
        <w:t>Batch_</w:t>
      </w:r>
      <w:r>
        <w:rPr>
          <w:rFonts w:ascii="Courier New" w:eastAsia="Times New Roman" w:hAnsi="Courier New" w:cs="Courier New"/>
          <w:sz w:val="20"/>
          <w:szCs w:val="20"/>
        </w:rPr>
        <w:t>Example</w:t>
      </w:r>
      <w:r w:rsidRPr="003C4851">
        <w:rPr>
          <w:rFonts w:ascii="Courier New" w:eastAsia="Times New Roman" w:hAnsi="Courier New" w:cs="Courier New"/>
          <w:sz w:val="20"/>
          <w:szCs w:val="20"/>
        </w:rPr>
        <w:t>.all_samples_combined.polya_profiling.</w:t>
      </w:r>
      <w:r>
        <w:rPr>
          <w:rFonts w:ascii="Courier New" w:eastAsia="Times New Roman" w:hAnsi="Courier New" w:cs="Courier New"/>
          <w:sz w:val="20"/>
          <w:szCs w:val="20"/>
        </w:rPr>
        <w:t>median_length.violin_plot.pdf</w:t>
      </w:r>
    </w:p>
    <w:p w14:paraId="165A2BF8" w14:textId="3ADF626A" w:rsidR="00E363FC" w:rsidRDefault="00E363FC" w:rsidP="00E363FC">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The violin plot for the median-based poly(A) tail length estimates of all transcripts from the two comparison groups. NanoTrans will generate this plot when there are two comparison groups defined in the master sample table.</w:t>
      </w:r>
    </w:p>
    <w:p w14:paraId="26CF5AFF" w14:textId="7BE29DFB" w:rsidR="00E363FC" w:rsidRDefault="00E363FC" w:rsidP="00E363FC">
      <w:pPr>
        <w:ind w:left="720"/>
        <w:jc w:val="both"/>
        <w:rPr>
          <w:rFonts w:ascii="Courier New" w:eastAsia="Times New Roman" w:hAnsi="Courier New" w:cs="Courier New"/>
          <w:sz w:val="20"/>
          <w:szCs w:val="20"/>
        </w:rPr>
      </w:pPr>
    </w:p>
    <w:p w14:paraId="3785DFFC" w14:textId="43FB6BA5" w:rsidR="00E363FC" w:rsidRDefault="00E363FC" w:rsidP="00E363FC">
      <w:pPr>
        <w:ind w:left="720"/>
        <w:jc w:val="both"/>
        <w:rPr>
          <w:rFonts w:ascii="Courier New" w:eastAsia="Times New Roman" w:hAnsi="Courier New" w:cs="Courier New"/>
          <w:sz w:val="20"/>
          <w:szCs w:val="20"/>
        </w:rPr>
      </w:pPr>
      <w:r>
        <w:rPr>
          <w:rFonts w:ascii="Courier New" w:eastAsia="Times New Roman" w:hAnsi="Courier New" w:cs="Courier New"/>
          <w:sz w:val="20"/>
          <w:szCs w:val="20"/>
        </w:rPr>
        <w:t>Batch_Example/</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w:t>
      </w:r>
      <w:r w:rsidRPr="003C4851">
        <w:rPr>
          <w:rFonts w:ascii="Courier New" w:eastAsia="Times New Roman" w:hAnsi="Courier New" w:cs="Courier New"/>
          <w:sz w:val="20"/>
          <w:szCs w:val="20"/>
        </w:rPr>
        <w:t>Batch_</w:t>
      </w:r>
      <w:r>
        <w:rPr>
          <w:rFonts w:ascii="Courier New" w:eastAsia="Times New Roman" w:hAnsi="Courier New" w:cs="Courier New"/>
          <w:sz w:val="20"/>
          <w:szCs w:val="20"/>
        </w:rPr>
        <w:t>Example</w:t>
      </w:r>
      <w:r w:rsidRPr="003C4851">
        <w:rPr>
          <w:rFonts w:ascii="Courier New" w:eastAsia="Times New Roman" w:hAnsi="Courier New" w:cs="Courier New"/>
          <w:sz w:val="20"/>
          <w:szCs w:val="20"/>
        </w:rPr>
        <w:t>.all_samples_combined.polya_profiling.</w:t>
      </w:r>
      <w:r>
        <w:rPr>
          <w:rFonts w:ascii="Courier New" w:eastAsia="Times New Roman" w:hAnsi="Courier New" w:cs="Courier New"/>
          <w:sz w:val="20"/>
          <w:szCs w:val="20"/>
        </w:rPr>
        <w:t>mean_length.violin_plot.pdf</w:t>
      </w:r>
    </w:p>
    <w:p w14:paraId="25EEA51C" w14:textId="67EAC6C7" w:rsidR="00E363FC" w:rsidRDefault="00E363FC" w:rsidP="00E363FC">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The violin plot for the mean-based poly(A) tail length estimates of all transcripts from the two comparison groups. NanoTrans will generate this plot when there are two comparison groups defined in the master sample table.</w:t>
      </w:r>
    </w:p>
    <w:p w14:paraId="3FD3B2F9" w14:textId="77777777" w:rsidR="00E363FC" w:rsidRDefault="00E363FC" w:rsidP="00E363FC">
      <w:pPr>
        <w:ind w:left="720"/>
        <w:jc w:val="both"/>
        <w:rPr>
          <w:rFonts w:ascii="Courier New" w:eastAsia="Times New Roman" w:hAnsi="Courier New" w:cs="Courier New"/>
          <w:sz w:val="20"/>
          <w:szCs w:val="20"/>
        </w:rPr>
      </w:pPr>
    </w:p>
    <w:p w14:paraId="65722722" w14:textId="05797398" w:rsidR="00E363FC" w:rsidRDefault="00E363FC" w:rsidP="00E363FC">
      <w:pPr>
        <w:ind w:left="720"/>
        <w:jc w:val="both"/>
        <w:rPr>
          <w:rFonts w:ascii="Courier New" w:eastAsia="Times New Roman" w:hAnsi="Courier New" w:cs="Courier New"/>
          <w:sz w:val="20"/>
          <w:szCs w:val="20"/>
        </w:rPr>
      </w:pPr>
      <w:r>
        <w:rPr>
          <w:rFonts w:ascii="Courier New" w:eastAsia="Times New Roman" w:hAnsi="Courier New" w:cs="Courier New"/>
          <w:sz w:val="20"/>
          <w:szCs w:val="20"/>
        </w:rPr>
        <w:lastRenderedPageBreak/>
        <w:t>Batch_Example/</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w:t>
      </w:r>
      <w:r w:rsidRPr="003C4851">
        <w:rPr>
          <w:rFonts w:ascii="Courier New" w:eastAsia="Times New Roman" w:hAnsi="Courier New" w:cs="Courier New"/>
          <w:sz w:val="20"/>
          <w:szCs w:val="20"/>
        </w:rPr>
        <w:t>Batch_</w:t>
      </w:r>
      <w:r>
        <w:rPr>
          <w:rFonts w:ascii="Courier New" w:eastAsia="Times New Roman" w:hAnsi="Courier New" w:cs="Courier New"/>
          <w:sz w:val="20"/>
          <w:szCs w:val="20"/>
        </w:rPr>
        <w:t>Example</w:t>
      </w:r>
      <w:r w:rsidRPr="003C4851">
        <w:rPr>
          <w:rFonts w:ascii="Courier New" w:eastAsia="Times New Roman" w:hAnsi="Courier New" w:cs="Courier New"/>
          <w:sz w:val="20"/>
          <w:szCs w:val="20"/>
        </w:rPr>
        <w:t>.all_samples_combined.polya_profiling.</w:t>
      </w:r>
      <w:r>
        <w:rPr>
          <w:rFonts w:ascii="Courier New" w:eastAsia="Times New Roman" w:hAnsi="Courier New" w:cs="Courier New"/>
          <w:sz w:val="20"/>
          <w:szCs w:val="20"/>
        </w:rPr>
        <w:t>median_length.density_plot.pdf</w:t>
      </w:r>
    </w:p>
    <w:p w14:paraId="67543038" w14:textId="0D9F5B89" w:rsidR="00E363FC" w:rsidRDefault="00E363FC" w:rsidP="00E363FC">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The density plot for the median-based poly(A) tail length estimates of all transcripts from the two comparison groups. NanoTrans will generate this plot when there are two comparison groups defined in the master sample table.</w:t>
      </w:r>
    </w:p>
    <w:p w14:paraId="23CAD1A0" w14:textId="77777777" w:rsidR="00E363FC" w:rsidRDefault="00E363FC" w:rsidP="00E363FC">
      <w:pPr>
        <w:ind w:left="720"/>
        <w:jc w:val="both"/>
        <w:rPr>
          <w:rFonts w:ascii="Courier New" w:eastAsia="Times New Roman" w:hAnsi="Courier New" w:cs="Courier New"/>
          <w:sz w:val="20"/>
          <w:szCs w:val="20"/>
        </w:rPr>
      </w:pPr>
    </w:p>
    <w:p w14:paraId="36D8B593" w14:textId="222EC7A5" w:rsidR="00E363FC" w:rsidRDefault="00E363FC" w:rsidP="00E363FC">
      <w:pPr>
        <w:ind w:left="720"/>
        <w:jc w:val="both"/>
        <w:rPr>
          <w:rFonts w:ascii="Courier New" w:eastAsia="Times New Roman" w:hAnsi="Courier New" w:cs="Courier New"/>
          <w:sz w:val="20"/>
          <w:szCs w:val="20"/>
        </w:rPr>
      </w:pPr>
      <w:r>
        <w:rPr>
          <w:rFonts w:ascii="Courier New" w:eastAsia="Times New Roman" w:hAnsi="Courier New" w:cs="Courier New"/>
          <w:sz w:val="20"/>
          <w:szCs w:val="20"/>
        </w:rPr>
        <w:t>Batch_Example/</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w:t>
      </w:r>
      <w:r w:rsidRPr="003C4851">
        <w:rPr>
          <w:rFonts w:ascii="Courier New" w:eastAsia="Times New Roman" w:hAnsi="Courier New" w:cs="Courier New"/>
          <w:sz w:val="20"/>
          <w:szCs w:val="20"/>
        </w:rPr>
        <w:t>Batch_</w:t>
      </w:r>
      <w:r>
        <w:rPr>
          <w:rFonts w:ascii="Courier New" w:eastAsia="Times New Roman" w:hAnsi="Courier New" w:cs="Courier New"/>
          <w:sz w:val="20"/>
          <w:szCs w:val="20"/>
        </w:rPr>
        <w:t>Example</w:t>
      </w:r>
      <w:r w:rsidRPr="003C4851">
        <w:rPr>
          <w:rFonts w:ascii="Courier New" w:eastAsia="Times New Roman" w:hAnsi="Courier New" w:cs="Courier New"/>
          <w:sz w:val="20"/>
          <w:szCs w:val="20"/>
        </w:rPr>
        <w:t>.all_samples_combined.polya_profiling.</w:t>
      </w:r>
      <w:r>
        <w:rPr>
          <w:rFonts w:ascii="Courier New" w:eastAsia="Times New Roman" w:hAnsi="Courier New" w:cs="Courier New"/>
          <w:sz w:val="20"/>
          <w:szCs w:val="20"/>
        </w:rPr>
        <w:t>mean_length.density_plot.pdf</w:t>
      </w:r>
    </w:p>
    <w:p w14:paraId="18284CBD" w14:textId="1F695D92" w:rsidR="00E363FC" w:rsidRDefault="00E363FC" w:rsidP="00324328">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The density plot for the mean-based poly(A) tail length estimates of all transcripts from the two comparison groups. NanoTrans will generate this plot when there are two comparison groups defined in the master sample table.</w:t>
      </w:r>
    </w:p>
    <w:p w14:paraId="144B21C9" w14:textId="77777777" w:rsidR="00E363FC" w:rsidRDefault="00E363FC" w:rsidP="00E363FC">
      <w:pPr>
        <w:ind w:left="720"/>
        <w:jc w:val="both"/>
        <w:rPr>
          <w:rFonts w:ascii="Courier New" w:eastAsia="Times New Roman" w:hAnsi="Courier New" w:cs="Courier New"/>
          <w:sz w:val="20"/>
          <w:szCs w:val="20"/>
        </w:rPr>
      </w:pPr>
    </w:p>
    <w:p w14:paraId="268D8FEA" w14:textId="00EC99E8" w:rsidR="00333894" w:rsidRPr="00E363FC" w:rsidRDefault="00333894" w:rsidP="00E363FC">
      <w:pPr>
        <w:ind w:left="709"/>
        <w:jc w:val="both"/>
        <w:rPr>
          <w:rFonts w:ascii="Courier New" w:eastAsia="Times New Roman" w:hAnsi="Courier New" w:cs="Courier New"/>
          <w:sz w:val="20"/>
          <w:szCs w:val="20"/>
        </w:rPr>
      </w:pPr>
      <w:r w:rsidRPr="00E363FC">
        <w:rPr>
          <w:rFonts w:ascii="Courier New" w:eastAsia="Times New Roman" w:hAnsi="Courier New" w:cs="Courier New"/>
          <w:sz w:val="20"/>
          <w:szCs w:val="20"/>
        </w:rPr>
        <w:t>Batch_</w:t>
      </w:r>
      <w:r w:rsidR="00430CCB" w:rsidRPr="00E363FC">
        <w:rPr>
          <w:rFonts w:ascii="Courier New" w:eastAsia="Times New Roman" w:hAnsi="Courier New" w:cs="Courier New"/>
          <w:sz w:val="20"/>
          <w:szCs w:val="20"/>
        </w:rPr>
        <w:t>Example</w:t>
      </w:r>
      <w:r w:rsidRPr="00E363FC">
        <w:rPr>
          <w:rFonts w:ascii="Courier New" w:eastAsia="Times New Roman" w:hAnsi="Courier New" w:cs="Courier New"/>
          <w:sz w:val="20"/>
          <w:szCs w:val="20"/>
        </w:rPr>
        <w:t>/&lt;sample_id&gt;</w:t>
      </w:r>
    </w:p>
    <w:p w14:paraId="1FD6D0E3" w14:textId="62C0B88C" w:rsidR="00333894" w:rsidRDefault="00333894" w:rsidP="00333894">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The subdirectory containing the results for the sample &lt;sample_id&gt;.</w:t>
      </w:r>
      <w:r w:rsidR="009D3A65">
        <w:rPr>
          <w:rFonts w:ascii="Courier New" w:eastAsia="Times New Roman" w:hAnsi="Courier New" w:cs="Courier New"/>
          <w:sz w:val="20"/>
          <w:szCs w:val="20"/>
        </w:rPr>
        <w:t xml:space="preserve"> Normally no need to check these files.</w:t>
      </w:r>
    </w:p>
    <w:p w14:paraId="1674C2BB" w14:textId="185F3AAE" w:rsidR="002438CF" w:rsidRDefault="002438CF" w:rsidP="00333894">
      <w:pPr>
        <w:ind w:left="720"/>
        <w:jc w:val="both"/>
        <w:rPr>
          <w:rFonts w:ascii="Courier New" w:eastAsia="Times New Roman" w:hAnsi="Courier New" w:cs="Courier New"/>
          <w:sz w:val="20"/>
          <w:szCs w:val="20"/>
        </w:rPr>
      </w:pPr>
    </w:p>
    <w:p w14:paraId="7D0A8857" w14:textId="4845FF65" w:rsidR="00E363FC" w:rsidRDefault="002438CF" w:rsidP="00324328">
      <w:pPr>
        <w:pStyle w:val="ac"/>
        <w:jc w:val="both"/>
      </w:pPr>
      <w:r w:rsidRPr="001E7500">
        <w:rPr>
          <w:rFonts w:hint="eastAsia"/>
        </w:rPr>
        <w:t>For</w:t>
      </w:r>
      <w:r w:rsidRPr="001E7500">
        <w:t xml:space="preserve"> the testing example, </w:t>
      </w:r>
      <w:r>
        <w:t>after running</w:t>
      </w:r>
      <w:r w:rsidRPr="00105FF2">
        <w:rPr>
          <w:rFonts w:ascii="Courier New" w:eastAsia="Times New Roman" w:hAnsi="Courier New" w:cs="Courier New"/>
          <w:sz w:val="20"/>
          <w:szCs w:val="20"/>
        </w:rPr>
        <w:t xml:space="preserve"> </w:t>
      </w:r>
      <w:r w:rsidRPr="00105FF2">
        <w:t>the bash script</w:t>
      </w:r>
      <w:r>
        <w:t xml:space="preserve"> </w:t>
      </w:r>
      <w:r>
        <w:rPr>
          <w:rFonts w:ascii="Courier New" w:eastAsia="Times New Roman" w:hAnsi="Courier New" w:cs="Courier New"/>
          <w:sz w:val="20"/>
          <w:szCs w:val="20"/>
        </w:rPr>
        <w:t>NanoTrans</w:t>
      </w:r>
      <w:r w:rsidRPr="008F7E48">
        <w:rPr>
          <w:rFonts w:ascii="Courier New" w:eastAsia="Times New Roman" w:hAnsi="Courier New" w:cs="Courier New"/>
          <w:sz w:val="20"/>
          <w:szCs w:val="20"/>
        </w:rPr>
        <w:t>.</w:t>
      </w:r>
      <w:r w:rsidRPr="002438CF">
        <w:rPr>
          <w:rFonts w:ascii="Courier New" w:eastAsia="Times New Roman" w:hAnsi="Courier New" w:cs="Courier New"/>
          <w:sz w:val="20"/>
          <w:szCs w:val="20"/>
        </w:rPr>
        <w:t xml:space="preserve"> </w:t>
      </w:r>
      <w:r w:rsidRPr="004E07C2">
        <w:rPr>
          <w:rFonts w:ascii="Courier New" w:eastAsia="Times New Roman" w:hAnsi="Courier New" w:cs="Courier New"/>
          <w:sz w:val="20"/>
          <w:szCs w:val="20"/>
        </w:rPr>
        <w:t>0</w:t>
      </w:r>
      <w:r>
        <w:rPr>
          <w:rFonts w:ascii="Courier New" w:eastAsia="Times New Roman" w:hAnsi="Courier New" w:cs="Courier New"/>
          <w:sz w:val="20"/>
          <w:szCs w:val="20"/>
        </w:rPr>
        <w:t>5</w:t>
      </w:r>
      <w:r w:rsidRPr="004E07C2">
        <w:rPr>
          <w:rFonts w:ascii="Courier New" w:eastAsia="Times New Roman" w:hAnsi="Courier New" w:cs="Courier New"/>
          <w:sz w:val="20"/>
          <w:szCs w:val="20"/>
        </w:rPr>
        <w:t>.Isoform_PolyA_Tail_Length_Profiling</w:t>
      </w:r>
      <w:r>
        <w:rPr>
          <w:rFonts w:ascii="Courier New" w:eastAsia="Times New Roman" w:hAnsi="Courier New" w:cs="Courier New"/>
          <w:sz w:val="20"/>
          <w:szCs w:val="20"/>
        </w:rPr>
        <w:t>.sh</w:t>
      </w:r>
      <w:r w:rsidRPr="00105FF2">
        <w:rPr>
          <w:rFonts w:ascii="Courier New" w:eastAsia="Times New Roman" w:hAnsi="Courier New" w:cs="Courier New"/>
          <w:sz w:val="20"/>
          <w:szCs w:val="20"/>
        </w:rPr>
        <w:t>,</w:t>
      </w:r>
      <w:r>
        <w:rPr>
          <w:rFonts w:ascii="Courier New" w:eastAsia="Times New Roman" w:hAnsi="Courier New" w:cs="Courier New"/>
          <w:sz w:val="20"/>
          <w:szCs w:val="20"/>
        </w:rPr>
        <w:t xml:space="preserve"> </w:t>
      </w:r>
      <w:r>
        <w:t>six plots will be</w:t>
      </w:r>
      <w:r w:rsidRPr="00105FF2">
        <w:t xml:space="preserve"> generated under</w:t>
      </w:r>
      <w:r>
        <w:t xml:space="preserve"> the following path:</w:t>
      </w:r>
      <w:r>
        <w:rPr>
          <w:rFonts w:ascii="Courier New" w:eastAsia="Times New Roman" w:hAnsi="Courier New" w:cs="Courier New"/>
          <w:sz w:val="20"/>
          <w:szCs w:val="20"/>
        </w:rPr>
        <w:t xml:space="preserve"> Batch_Example/</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 xml:space="preserve">/ </w:t>
      </w:r>
      <w:r w:rsidR="00011FCF">
        <w:t xml:space="preserve">for visualizing the poly(A) tail length difference between the two comparison </w:t>
      </w:r>
      <w:r w:rsidR="00E363FC">
        <w:t xml:space="preserve">groups </w:t>
      </w:r>
      <w:r w:rsidR="00E363FC" w:rsidRPr="002438CF">
        <w:t>(</w:t>
      </w:r>
      <w:r w:rsidRPr="002438CF">
        <w:t>Figure 1</w:t>
      </w:r>
      <w:r w:rsidR="00011FCF">
        <w:t>2</w:t>
      </w:r>
      <w:r w:rsidR="009471B7">
        <w:t>-15</w:t>
      </w:r>
      <w:r w:rsidRPr="002438CF">
        <w:t>).</w:t>
      </w:r>
    </w:p>
    <w:p w14:paraId="406398A3" w14:textId="77777777" w:rsidR="00324328" w:rsidRDefault="00324328" w:rsidP="00324328">
      <w:pPr>
        <w:pStyle w:val="ac"/>
        <w:jc w:val="both"/>
      </w:pPr>
    </w:p>
    <w:p w14:paraId="39092D89" w14:textId="6C0260D1" w:rsidR="00E363FC" w:rsidRPr="002438CF" w:rsidRDefault="00D56EFC" w:rsidP="002438CF">
      <w:pPr>
        <w:pStyle w:val="ac"/>
        <w:jc w:val="both"/>
      </w:pPr>
      <w:r w:rsidRPr="00D56EFC">
        <w:rPr>
          <w:noProof/>
        </w:rPr>
        <w:drawing>
          <wp:inline distT="0" distB="0" distL="0" distR="0" wp14:anchorId="3249355A" wp14:editId="23F5AAB6">
            <wp:extent cx="3567659" cy="317741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83453" cy="3191481"/>
                    </a:xfrm>
                    <a:prstGeom prst="rect">
                      <a:avLst/>
                    </a:prstGeom>
                  </pic:spPr>
                </pic:pic>
              </a:graphicData>
            </a:graphic>
          </wp:inline>
        </w:drawing>
      </w:r>
    </w:p>
    <w:p w14:paraId="6C271F0D" w14:textId="6D3F43F5" w:rsidR="00E363FC" w:rsidRPr="00324328" w:rsidRDefault="00E363FC" w:rsidP="00324328">
      <w:pPr>
        <w:ind w:left="720"/>
        <w:jc w:val="both"/>
        <w:rPr>
          <w:rFonts w:eastAsia="Times New Roman" w:cstheme="minorHAnsi"/>
          <w:i/>
          <w:iCs/>
          <w:sz w:val="20"/>
          <w:szCs w:val="20"/>
        </w:rPr>
      </w:pPr>
      <w:r w:rsidRPr="00D56EFC">
        <w:rPr>
          <w:rFonts w:eastAsia="Times New Roman" w:cstheme="minorHAnsi"/>
          <w:i/>
          <w:iCs/>
          <w:sz w:val="20"/>
          <w:szCs w:val="20"/>
        </w:rPr>
        <w:t>Figure 12. The violin plot for the median-based poly(A) tail length estimates of all transcripts from the two comparison groups.</w:t>
      </w:r>
    </w:p>
    <w:p w14:paraId="10E047FE" w14:textId="07368E61" w:rsidR="00E363FC" w:rsidRDefault="00E363FC" w:rsidP="004E07C2">
      <w:pPr>
        <w:ind w:left="720"/>
        <w:jc w:val="both"/>
        <w:rPr>
          <w:rFonts w:ascii="Courier New" w:eastAsia="Times New Roman" w:hAnsi="Courier New" w:cs="Courier New"/>
          <w:sz w:val="20"/>
          <w:szCs w:val="20"/>
        </w:rPr>
      </w:pPr>
    </w:p>
    <w:p w14:paraId="5300CE11" w14:textId="12191F8C" w:rsidR="00E363FC" w:rsidRDefault="00D56EFC" w:rsidP="004E07C2">
      <w:pPr>
        <w:ind w:left="720"/>
        <w:jc w:val="both"/>
        <w:rPr>
          <w:rFonts w:ascii="Courier New" w:eastAsia="Times New Roman" w:hAnsi="Courier New" w:cs="Courier New"/>
          <w:sz w:val="20"/>
          <w:szCs w:val="20"/>
        </w:rPr>
      </w:pPr>
      <w:r w:rsidRPr="00D56EFC">
        <w:rPr>
          <w:rFonts w:ascii="Courier New" w:eastAsia="Times New Roman" w:hAnsi="Courier New" w:cs="Courier New"/>
          <w:noProof/>
          <w:sz w:val="20"/>
          <w:szCs w:val="20"/>
        </w:rPr>
        <w:lastRenderedPageBreak/>
        <w:drawing>
          <wp:inline distT="0" distB="0" distL="0" distR="0" wp14:anchorId="68DBED5D" wp14:editId="6ED4211D">
            <wp:extent cx="3230380" cy="2753606"/>
            <wp:effectExtent l="0" t="0" r="0" b="2540"/>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pic:nvPicPr>
                  <pic:blipFill>
                    <a:blip r:embed="rId46"/>
                    <a:stretch>
                      <a:fillRect/>
                    </a:stretch>
                  </pic:blipFill>
                  <pic:spPr>
                    <a:xfrm>
                      <a:off x="0" y="0"/>
                      <a:ext cx="3244639" cy="2765760"/>
                    </a:xfrm>
                    <a:prstGeom prst="rect">
                      <a:avLst/>
                    </a:prstGeom>
                  </pic:spPr>
                </pic:pic>
              </a:graphicData>
            </a:graphic>
          </wp:inline>
        </w:drawing>
      </w:r>
    </w:p>
    <w:p w14:paraId="4897E263" w14:textId="22A2CDF4" w:rsidR="00D56EFC" w:rsidRDefault="00D56EFC" w:rsidP="00D56EFC">
      <w:pPr>
        <w:ind w:left="720"/>
        <w:jc w:val="both"/>
        <w:rPr>
          <w:rFonts w:ascii="Calibri" w:eastAsia="Times New Roman" w:hAnsi="Calibri" w:cs="Calibri"/>
          <w:i/>
          <w:iCs/>
          <w:sz w:val="20"/>
          <w:szCs w:val="20"/>
        </w:rPr>
      </w:pPr>
      <w:r w:rsidRPr="00D56EFC">
        <w:rPr>
          <w:rFonts w:ascii="Calibri" w:eastAsia="Times New Roman" w:hAnsi="Calibri" w:cs="Calibri"/>
          <w:i/>
          <w:iCs/>
          <w:sz w:val="20"/>
          <w:szCs w:val="20"/>
        </w:rPr>
        <w:t>Figure 1</w:t>
      </w:r>
      <w:r>
        <w:rPr>
          <w:rFonts w:ascii="Calibri" w:eastAsia="Times New Roman" w:hAnsi="Calibri" w:cs="Calibri"/>
          <w:i/>
          <w:iCs/>
          <w:sz w:val="20"/>
          <w:szCs w:val="20"/>
        </w:rPr>
        <w:t>3</w:t>
      </w:r>
      <w:r w:rsidRPr="00D56EFC">
        <w:rPr>
          <w:rFonts w:ascii="Calibri" w:eastAsia="Times New Roman" w:hAnsi="Calibri" w:cs="Calibri"/>
          <w:i/>
          <w:iCs/>
          <w:sz w:val="20"/>
          <w:szCs w:val="20"/>
        </w:rPr>
        <w:t>. The density plot for the median-based poly(A) tail length estimates of all transcripts from the two comparison groups.</w:t>
      </w:r>
    </w:p>
    <w:p w14:paraId="4EA07F63" w14:textId="5ED178DF" w:rsidR="00D56EFC" w:rsidRDefault="009471B7" w:rsidP="00D56EFC">
      <w:pPr>
        <w:ind w:left="720"/>
        <w:jc w:val="both"/>
        <w:rPr>
          <w:rFonts w:ascii="Courier New" w:eastAsia="Times New Roman" w:hAnsi="Courier New" w:cs="Courier New"/>
          <w:sz w:val="20"/>
          <w:szCs w:val="20"/>
        </w:rPr>
      </w:pPr>
      <w:r w:rsidRPr="009471B7">
        <w:rPr>
          <w:rFonts w:ascii="Courier New" w:eastAsia="Times New Roman" w:hAnsi="Courier New" w:cs="Courier New"/>
          <w:noProof/>
          <w:sz w:val="20"/>
          <w:szCs w:val="20"/>
        </w:rPr>
        <w:drawing>
          <wp:inline distT="0" distB="0" distL="0" distR="0" wp14:anchorId="2516F9B3" wp14:editId="572549E8">
            <wp:extent cx="4054839" cy="4039433"/>
            <wp:effectExtent l="0" t="0" r="0" b="0"/>
            <wp:docPr id="21" name="Picture 2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diagram&#10;&#10;Description automatically generated"/>
                    <pic:cNvPicPr/>
                  </pic:nvPicPr>
                  <pic:blipFill>
                    <a:blip r:embed="rId47"/>
                    <a:stretch>
                      <a:fillRect/>
                    </a:stretch>
                  </pic:blipFill>
                  <pic:spPr>
                    <a:xfrm>
                      <a:off x="0" y="0"/>
                      <a:ext cx="4070188" cy="4054724"/>
                    </a:xfrm>
                    <a:prstGeom prst="rect">
                      <a:avLst/>
                    </a:prstGeom>
                  </pic:spPr>
                </pic:pic>
              </a:graphicData>
            </a:graphic>
          </wp:inline>
        </w:drawing>
      </w:r>
    </w:p>
    <w:p w14:paraId="55973631" w14:textId="5D4A1A8D" w:rsidR="004E07C2" w:rsidRPr="00324328" w:rsidRDefault="00D56EFC" w:rsidP="00324328">
      <w:pPr>
        <w:ind w:left="720"/>
        <w:jc w:val="both"/>
        <w:rPr>
          <w:rFonts w:eastAsia="Times New Roman" w:cstheme="minorHAnsi"/>
          <w:i/>
          <w:iCs/>
          <w:sz w:val="20"/>
          <w:szCs w:val="20"/>
        </w:rPr>
      </w:pPr>
      <w:r w:rsidRPr="00D56EFC">
        <w:rPr>
          <w:rFonts w:eastAsia="Times New Roman" w:cstheme="minorHAnsi"/>
          <w:i/>
          <w:iCs/>
          <w:sz w:val="20"/>
          <w:szCs w:val="20"/>
        </w:rPr>
        <w:t>Figure 1</w:t>
      </w:r>
      <w:r>
        <w:rPr>
          <w:rFonts w:eastAsia="Times New Roman" w:cstheme="minorHAnsi"/>
          <w:i/>
          <w:iCs/>
          <w:sz w:val="20"/>
          <w:szCs w:val="20"/>
        </w:rPr>
        <w:t>4</w:t>
      </w:r>
      <w:r w:rsidRPr="00D56EFC">
        <w:rPr>
          <w:rFonts w:eastAsia="Times New Roman" w:cstheme="minorHAnsi"/>
          <w:i/>
          <w:iCs/>
          <w:sz w:val="20"/>
          <w:szCs w:val="20"/>
        </w:rPr>
        <w:t xml:space="preserve">. The violin plot for the </w:t>
      </w:r>
      <w:r>
        <w:rPr>
          <w:rFonts w:eastAsia="Times New Roman" w:cstheme="minorHAnsi"/>
          <w:i/>
          <w:iCs/>
          <w:sz w:val="20"/>
          <w:szCs w:val="20"/>
        </w:rPr>
        <w:t>mean</w:t>
      </w:r>
      <w:r w:rsidRPr="00D56EFC">
        <w:rPr>
          <w:rFonts w:eastAsia="Times New Roman" w:cstheme="minorHAnsi"/>
          <w:i/>
          <w:iCs/>
          <w:sz w:val="20"/>
          <w:szCs w:val="20"/>
        </w:rPr>
        <w:t>-based poly(A) tail length estimates of all transcripts from the two comparison groups.</w:t>
      </w:r>
    </w:p>
    <w:p w14:paraId="18A358A1" w14:textId="4D8BEA89" w:rsidR="00D56EFC" w:rsidRDefault="00D56EFC" w:rsidP="0075021E">
      <w:pPr>
        <w:pStyle w:val="ac"/>
        <w:jc w:val="both"/>
        <w:rPr>
          <w:rFonts w:cstheme="minorHAnsi"/>
        </w:rPr>
      </w:pPr>
    </w:p>
    <w:p w14:paraId="0BB15FA4" w14:textId="5AF76492" w:rsidR="00D56EFC" w:rsidRDefault="009471B7" w:rsidP="0075021E">
      <w:pPr>
        <w:pStyle w:val="ac"/>
        <w:jc w:val="both"/>
        <w:rPr>
          <w:rFonts w:cstheme="minorHAnsi"/>
        </w:rPr>
      </w:pPr>
      <w:r w:rsidRPr="009471B7">
        <w:rPr>
          <w:rFonts w:cstheme="minorHAnsi"/>
          <w:noProof/>
        </w:rPr>
        <w:lastRenderedPageBreak/>
        <w:drawing>
          <wp:inline distT="0" distB="0" distL="0" distR="0" wp14:anchorId="5FDA2E0C" wp14:editId="4B3E4777">
            <wp:extent cx="3717560" cy="3741606"/>
            <wp:effectExtent l="0" t="0" r="3810" b="5080"/>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48"/>
                    <a:stretch>
                      <a:fillRect/>
                    </a:stretch>
                  </pic:blipFill>
                  <pic:spPr>
                    <a:xfrm>
                      <a:off x="0" y="0"/>
                      <a:ext cx="3726983" cy="3751090"/>
                    </a:xfrm>
                    <a:prstGeom prst="rect">
                      <a:avLst/>
                    </a:prstGeom>
                  </pic:spPr>
                </pic:pic>
              </a:graphicData>
            </a:graphic>
          </wp:inline>
        </w:drawing>
      </w:r>
    </w:p>
    <w:p w14:paraId="3CFF9AAB" w14:textId="081C93FD" w:rsidR="00D56EFC" w:rsidRPr="00D56EFC" w:rsidRDefault="00D56EFC" w:rsidP="00D56EFC">
      <w:pPr>
        <w:ind w:left="720"/>
        <w:jc w:val="both"/>
        <w:rPr>
          <w:rFonts w:ascii="Calibri" w:eastAsia="Times New Roman" w:hAnsi="Calibri" w:cs="Calibri"/>
          <w:i/>
          <w:iCs/>
          <w:sz w:val="20"/>
          <w:szCs w:val="20"/>
        </w:rPr>
      </w:pPr>
      <w:r w:rsidRPr="00D56EFC">
        <w:rPr>
          <w:rFonts w:ascii="Calibri" w:eastAsia="Times New Roman" w:hAnsi="Calibri" w:cs="Calibri"/>
          <w:i/>
          <w:iCs/>
          <w:sz w:val="20"/>
          <w:szCs w:val="20"/>
        </w:rPr>
        <w:t>Figure 1</w:t>
      </w:r>
      <w:r w:rsidR="007A66D3">
        <w:rPr>
          <w:rFonts w:ascii="Calibri" w:eastAsia="Times New Roman" w:hAnsi="Calibri" w:cs="Calibri"/>
          <w:i/>
          <w:iCs/>
          <w:sz w:val="20"/>
          <w:szCs w:val="20"/>
        </w:rPr>
        <w:t>5</w:t>
      </w:r>
      <w:r w:rsidRPr="00D56EFC">
        <w:rPr>
          <w:rFonts w:ascii="Calibri" w:eastAsia="Times New Roman" w:hAnsi="Calibri" w:cs="Calibri"/>
          <w:i/>
          <w:iCs/>
          <w:sz w:val="20"/>
          <w:szCs w:val="20"/>
        </w:rPr>
        <w:t xml:space="preserve">. The density plot for the </w:t>
      </w:r>
      <w:r>
        <w:rPr>
          <w:rFonts w:ascii="Calibri" w:eastAsia="Times New Roman" w:hAnsi="Calibri" w:cs="Calibri"/>
          <w:i/>
          <w:iCs/>
          <w:sz w:val="20"/>
          <w:szCs w:val="20"/>
        </w:rPr>
        <w:t>mean</w:t>
      </w:r>
      <w:r w:rsidRPr="00D56EFC">
        <w:rPr>
          <w:rFonts w:ascii="Calibri" w:eastAsia="Times New Roman" w:hAnsi="Calibri" w:cs="Calibri"/>
          <w:i/>
          <w:iCs/>
          <w:sz w:val="20"/>
          <w:szCs w:val="20"/>
        </w:rPr>
        <w:t>-based poly(A) tail length estimates of all transcripts from the two comparison groups.</w:t>
      </w:r>
    </w:p>
    <w:p w14:paraId="253FE3E7" w14:textId="1F16EBB0" w:rsidR="00324328" w:rsidRPr="00324328" w:rsidRDefault="00324328" w:rsidP="00324328">
      <w:pPr>
        <w:jc w:val="both"/>
        <w:rPr>
          <w:rFonts w:cstheme="minorHAnsi"/>
        </w:rPr>
      </w:pPr>
    </w:p>
    <w:p w14:paraId="25ED7D70" w14:textId="6817D1FE" w:rsidR="004E07C2" w:rsidRDefault="004E07C2" w:rsidP="00324328">
      <w:pPr>
        <w:pStyle w:val="ac"/>
        <w:numPr>
          <w:ilvl w:val="0"/>
          <w:numId w:val="8"/>
        </w:numPr>
        <w:jc w:val="both"/>
        <w:rPr>
          <w:rFonts w:cstheme="minorHAnsi"/>
          <w:b/>
          <w:bCs/>
        </w:rPr>
      </w:pPr>
      <w:r w:rsidRPr="009166EA">
        <w:rPr>
          <w:rFonts w:cstheme="minorHAnsi"/>
          <w:b/>
          <w:bCs/>
        </w:rPr>
        <w:t>Performing</w:t>
      </w:r>
      <w:r>
        <w:rPr>
          <w:rFonts w:cstheme="minorHAnsi"/>
          <w:b/>
          <w:bCs/>
        </w:rPr>
        <w:t xml:space="preserve"> gene fusion detection.</w:t>
      </w:r>
    </w:p>
    <w:p w14:paraId="74DFFAA0" w14:textId="77777777" w:rsidR="00324328" w:rsidRPr="00324328" w:rsidRDefault="00324328" w:rsidP="00324328">
      <w:pPr>
        <w:pStyle w:val="ac"/>
        <w:jc w:val="both"/>
        <w:rPr>
          <w:rFonts w:cstheme="minorHAnsi"/>
          <w:b/>
          <w:bCs/>
        </w:rPr>
      </w:pPr>
    </w:p>
    <w:p w14:paraId="22F1FFEA" w14:textId="159ACB08" w:rsidR="004E07C2" w:rsidRPr="00011FCF" w:rsidRDefault="004E07C2" w:rsidP="00011FCF">
      <w:pPr>
        <w:pStyle w:val="ac"/>
        <w:jc w:val="both"/>
        <w:rPr>
          <w:rFonts w:cstheme="minorHAnsi"/>
        </w:rPr>
      </w:pPr>
      <w:r>
        <w:rPr>
          <w:rFonts w:cstheme="minorHAnsi"/>
        </w:rPr>
        <w:t xml:space="preserve">At this step, NanoTrans will perform gene fusion detection. </w:t>
      </w:r>
      <w:r w:rsidR="00011FCF">
        <w:rPr>
          <w:rFonts w:cstheme="minorHAnsi"/>
        </w:rPr>
        <w:t xml:space="preserve">The identified candidate gene fusion events will be reported in tabular list ranked by their confidence levels: </w:t>
      </w:r>
      <w:r w:rsidR="00011FCF" w:rsidRPr="00011FCF">
        <w:rPr>
          <w:rFonts w:cstheme="minorHAnsi"/>
        </w:rPr>
        <w:t>“</w:t>
      </w:r>
      <w:r w:rsidR="00011FCF">
        <w:rPr>
          <w:rFonts w:cstheme="minorHAnsi"/>
        </w:rPr>
        <w:t>h</w:t>
      </w:r>
      <w:r w:rsidR="00011FCF" w:rsidRPr="00011FCF">
        <w:rPr>
          <w:rFonts w:cstheme="minorHAnsi"/>
        </w:rPr>
        <w:t xml:space="preserve">igh </w:t>
      </w:r>
      <w:r w:rsidR="00011FCF">
        <w:rPr>
          <w:rFonts w:cstheme="minorHAnsi"/>
        </w:rPr>
        <w:t>c</w:t>
      </w:r>
      <w:r w:rsidR="00011FCF" w:rsidRPr="00011FCF">
        <w:rPr>
          <w:rFonts w:cstheme="minorHAnsi"/>
        </w:rPr>
        <w:t>onfidence,” “</w:t>
      </w:r>
      <w:r w:rsidR="00011FCF">
        <w:rPr>
          <w:rFonts w:cstheme="minorHAnsi"/>
        </w:rPr>
        <w:t>l</w:t>
      </w:r>
      <w:r w:rsidR="00011FCF" w:rsidRPr="00011FCF">
        <w:rPr>
          <w:rFonts w:cstheme="minorHAnsi"/>
        </w:rPr>
        <w:t xml:space="preserve">ow </w:t>
      </w:r>
      <w:r w:rsidR="00011FCF">
        <w:rPr>
          <w:rFonts w:cstheme="minorHAnsi"/>
        </w:rPr>
        <w:t>c</w:t>
      </w:r>
      <w:r w:rsidR="00011FCF" w:rsidRPr="00011FCF">
        <w:rPr>
          <w:rFonts w:cstheme="minorHAnsi"/>
        </w:rPr>
        <w:t>onfidence,” and “</w:t>
      </w:r>
      <w:r w:rsidR="00011FCF">
        <w:rPr>
          <w:rFonts w:cstheme="minorHAnsi"/>
        </w:rPr>
        <w:t>p</w:t>
      </w:r>
      <w:r w:rsidR="00011FCF" w:rsidRPr="00011FCF">
        <w:rPr>
          <w:rFonts w:cstheme="minorHAnsi"/>
        </w:rPr>
        <w:t>otential</w:t>
      </w:r>
      <w:r w:rsidR="00011FCF">
        <w:rPr>
          <w:rFonts w:cstheme="minorHAnsi"/>
        </w:rPr>
        <w:t xml:space="preserve"> t</w:t>
      </w:r>
      <w:r w:rsidR="00011FCF" w:rsidRPr="00011FCF">
        <w:rPr>
          <w:rFonts w:cstheme="minorHAnsi"/>
        </w:rPr>
        <w:t>rans-</w:t>
      </w:r>
      <w:r w:rsidR="00011FCF">
        <w:rPr>
          <w:rFonts w:cstheme="minorHAnsi"/>
        </w:rPr>
        <w:t>s</w:t>
      </w:r>
      <w:r w:rsidR="00011FCF" w:rsidRPr="00011FCF">
        <w:rPr>
          <w:rFonts w:cstheme="minorHAnsi"/>
        </w:rPr>
        <w:t>plicing” classes</w:t>
      </w:r>
      <w:r w:rsidR="00011FCF">
        <w:rPr>
          <w:rFonts w:cstheme="minorHAnsi"/>
        </w:rPr>
        <w:t xml:space="preserve">. </w:t>
      </w:r>
      <w:r w:rsidR="00054069">
        <w:rPr>
          <w:rFonts w:cstheme="minorHAnsi"/>
        </w:rPr>
        <w:t xml:space="preserve">Regarding these confidence levels, </w:t>
      </w:r>
      <w:r w:rsidR="00011FCF" w:rsidRPr="00011FCF">
        <w:rPr>
          <w:rFonts w:cstheme="minorHAnsi"/>
        </w:rPr>
        <w:t>“</w:t>
      </w:r>
      <w:r w:rsidR="00011FCF">
        <w:rPr>
          <w:rFonts w:cstheme="minorHAnsi"/>
        </w:rPr>
        <w:t>h</w:t>
      </w:r>
      <w:r w:rsidR="00011FCF" w:rsidRPr="00011FCF">
        <w:rPr>
          <w:rFonts w:cstheme="minorHAnsi"/>
        </w:rPr>
        <w:t xml:space="preserve">igh </w:t>
      </w:r>
      <w:r w:rsidR="00011FCF">
        <w:rPr>
          <w:rFonts w:cstheme="minorHAnsi"/>
        </w:rPr>
        <w:t>c</w:t>
      </w:r>
      <w:r w:rsidR="00011FCF" w:rsidRPr="00011FCF">
        <w:rPr>
          <w:rFonts w:cstheme="minorHAnsi"/>
        </w:rPr>
        <w:t>onfidence” fusion</w:t>
      </w:r>
      <w:r w:rsidR="00011FCF">
        <w:rPr>
          <w:rFonts w:cstheme="minorHAnsi"/>
        </w:rPr>
        <w:t xml:space="preserve"> </w:t>
      </w:r>
      <w:r w:rsidR="00324328">
        <w:rPr>
          <w:rFonts w:cstheme="minorHAnsi"/>
        </w:rPr>
        <w:t>is</w:t>
      </w:r>
      <w:r w:rsidR="00011FCF" w:rsidRPr="00011FCF">
        <w:rPr>
          <w:rFonts w:cstheme="minorHAnsi"/>
        </w:rPr>
        <w:t xml:space="preserve"> supported by two or more reads with breakpoints aligning to exon boundaries</w:t>
      </w:r>
      <w:r w:rsidR="00054069">
        <w:rPr>
          <w:rFonts w:cstheme="minorHAnsi"/>
        </w:rPr>
        <w:t xml:space="preserve">; </w:t>
      </w:r>
      <w:r w:rsidR="00011FCF" w:rsidRPr="00011FCF">
        <w:rPr>
          <w:rFonts w:cstheme="minorHAnsi"/>
        </w:rPr>
        <w:t>“</w:t>
      </w:r>
      <w:r w:rsidR="00011FCF">
        <w:rPr>
          <w:rFonts w:cstheme="minorHAnsi"/>
        </w:rPr>
        <w:t>l</w:t>
      </w:r>
      <w:r w:rsidR="00011FCF" w:rsidRPr="00011FCF">
        <w:rPr>
          <w:rFonts w:cstheme="minorHAnsi"/>
        </w:rPr>
        <w:t xml:space="preserve">ow </w:t>
      </w:r>
      <w:r w:rsidR="00011FCF">
        <w:rPr>
          <w:rFonts w:cstheme="minorHAnsi"/>
        </w:rPr>
        <w:t>c</w:t>
      </w:r>
      <w:r w:rsidR="00011FCF" w:rsidRPr="00011FCF">
        <w:rPr>
          <w:rFonts w:cstheme="minorHAnsi"/>
        </w:rPr>
        <w:t>onfidence” fusions are also supported by two or more reads, but breakpoints do not align to exon boundaries</w:t>
      </w:r>
      <w:r w:rsidR="00054069">
        <w:rPr>
          <w:rFonts w:cstheme="minorHAnsi"/>
        </w:rPr>
        <w:t xml:space="preserve">; </w:t>
      </w:r>
      <w:r w:rsidR="00011FCF" w:rsidRPr="00011FCF">
        <w:rPr>
          <w:rFonts w:cstheme="minorHAnsi"/>
        </w:rPr>
        <w:t>“</w:t>
      </w:r>
      <w:r w:rsidR="00011FCF">
        <w:rPr>
          <w:rFonts w:cstheme="minorHAnsi"/>
        </w:rPr>
        <w:t>p</w:t>
      </w:r>
      <w:r w:rsidR="00011FCF" w:rsidRPr="00011FCF">
        <w:rPr>
          <w:rFonts w:cstheme="minorHAnsi"/>
        </w:rPr>
        <w:t xml:space="preserve">otential </w:t>
      </w:r>
      <w:r w:rsidR="00011FCF">
        <w:rPr>
          <w:rFonts w:cstheme="minorHAnsi"/>
        </w:rPr>
        <w:t>t</w:t>
      </w:r>
      <w:r w:rsidR="00011FCF" w:rsidRPr="00011FCF">
        <w:rPr>
          <w:rFonts w:cstheme="minorHAnsi"/>
        </w:rPr>
        <w:t>rans-</w:t>
      </w:r>
      <w:r w:rsidR="00011FCF">
        <w:rPr>
          <w:rFonts w:cstheme="minorHAnsi"/>
        </w:rPr>
        <w:t>s</w:t>
      </w:r>
      <w:r w:rsidR="00011FCF" w:rsidRPr="00011FCF">
        <w:rPr>
          <w:rFonts w:cstheme="minorHAnsi"/>
        </w:rPr>
        <w:t>plicing” events are supported by a single read, with breakpoints aligning to exon boundaries</w:t>
      </w:r>
      <w:r w:rsidR="00011FCF">
        <w:rPr>
          <w:rFonts w:cstheme="minorHAnsi"/>
        </w:rPr>
        <w:t xml:space="preserve">. </w:t>
      </w:r>
      <w:r w:rsidR="00011FCF" w:rsidRPr="00011FCF">
        <w:rPr>
          <w:rFonts w:cstheme="minorHAnsi"/>
        </w:rPr>
        <w:t xml:space="preserve">In general, </w:t>
      </w:r>
      <w:r w:rsidR="00011FCF">
        <w:rPr>
          <w:rFonts w:cstheme="minorHAnsi"/>
        </w:rPr>
        <w:t xml:space="preserve">you can focus on those events labeled as </w:t>
      </w:r>
      <w:r w:rsidR="00011FCF" w:rsidRPr="00011FCF">
        <w:rPr>
          <w:rFonts w:cstheme="minorHAnsi"/>
        </w:rPr>
        <w:t>“high</w:t>
      </w:r>
      <w:r w:rsidR="00011FCF">
        <w:rPr>
          <w:rFonts w:cstheme="minorHAnsi"/>
        </w:rPr>
        <w:t xml:space="preserve"> </w:t>
      </w:r>
      <w:r w:rsidR="00054069">
        <w:rPr>
          <w:rFonts w:cstheme="minorHAnsi"/>
        </w:rPr>
        <w:t>c</w:t>
      </w:r>
      <w:r w:rsidR="00011FCF" w:rsidRPr="00011FCF">
        <w:rPr>
          <w:rFonts w:cstheme="minorHAnsi"/>
        </w:rPr>
        <w:t>onfidence”</w:t>
      </w:r>
      <w:r w:rsidR="00011FCF">
        <w:rPr>
          <w:rFonts w:cstheme="minorHAnsi"/>
        </w:rPr>
        <w:t>.</w:t>
      </w:r>
      <w:r w:rsidR="00054069">
        <w:rPr>
          <w:rFonts w:cstheme="minorHAnsi"/>
        </w:rPr>
        <w:t xml:space="preserve"> </w:t>
      </w:r>
    </w:p>
    <w:p w14:paraId="38F37FC3" w14:textId="77777777" w:rsidR="004E07C2" w:rsidRDefault="004E07C2" w:rsidP="004E07C2">
      <w:pPr>
        <w:pStyle w:val="ac"/>
        <w:jc w:val="both"/>
        <w:rPr>
          <w:rFonts w:cstheme="minorHAnsi"/>
        </w:rPr>
      </w:pPr>
    </w:p>
    <w:p w14:paraId="707927D1" w14:textId="77777777" w:rsidR="004E07C2" w:rsidRPr="008A4B13" w:rsidRDefault="004E07C2" w:rsidP="004E07C2">
      <w:pPr>
        <w:pStyle w:val="ac"/>
        <w:jc w:val="both"/>
        <w:rPr>
          <w:rFonts w:cstheme="minorHAnsi"/>
        </w:rPr>
      </w:pPr>
      <w:r>
        <w:rPr>
          <w:rFonts w:cstheme="minorHAnsi"/>
        </w:rPr>
        <w:t>For the testing example, run this step by typing:</w:t>
      </w:r>
    </w:p>
    <w:p w14:paraId="72F95DCE" w14:textId="5A37B88B" w:rsidR="004E07C2" w:rsidRPr="008A4B13" w:rsidRDefault="004E07C2" w:rsidP="004E07C2">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cd </w:t>
      </w:r>
      <w:r w:rsidRPr="008A4B13">
        <w:rPr>
          <w:rFonts w:ascii="Courier New" w:eastAsia="Times New Roman" w:hAnsi="Courier New" w:cs="Courier New"/>
          <w:sz w:val="20"/>
          <w:szCs w:val="20"/>
        </w:rPr>
        <w:t>0</w:t>
      </w:r>
      <w:r>
        <w:rPr>
          <w:rFonts w:ascii="Courier New" w:eastAsia="Times New Roman" w:hAnsi="Courier New" w:cs="Courier New"/>
          <w:sz w:val="20"/>
          <w:szCs w:val="20"/>
        </w:rPr>
        <w:t>6</w:t>
      </w:r>
      <w:r w:rsidRPr="008A4B13">
        <w:rPr>
          <w:rFonts w:ascii="Courier New" w:eastAsia="Times New Roman" w:hAnsi="Courier New" w:cs="Courier New"/>
          <w:sz w:val="20"/>
          <w:szCs w:val="20"/>
        </w:rPr>
        <w:t>.</w:t>
      </w:r>
      <w:r w:rsidRPr="004E07C2">
        <w:t xml:space="preserve"> </w:t>
      </w:r>
      <w:r w:rsidRPr="004E07C2">
        <w:rPr>
          <w:rFonts w:ascii="Courier New" w:eastAsia="Times New Roman" w:hAnsi="Courier New" w:cs="Courier New"/>
          <w:sz w:val="20"/>
          <w:szCs w:val="20"/>
        </w:rPr>
        <w:t>Gene_Fusion_Detection</w:t>
      </w:r>
      <w:del w:id="115" w:author="杨鲁栋" w:date="2024-01-09T14:08:00Z">
        <w:r w:rsidRPr="004E07C2" w:rsidDel="00D01981">
          <w:rPr>
            <w:rFonts w:ascii="Courier New" w:eastAsia="Times New Roman" w:hAnsi="Courier New" w:cs="Courier New"/>
            <w:sz w:val="20"/>
            <w:szCs w:val="20"/>
          </w:rPr>
          <w:delText>.sh</w:delText>
        </w:r>
      </w:del>
    </w:p>
    <w:p w14:paraId="6390A2CB" w14:textId="1B605B57" w:rsidR="004E07C2" w:rsidRPr="008A4B13" w:rsidRDefault="004E07C2" w:rsidP="004E07C2">
      <w:pPr>
        <w:pStyle w:val="ac"/>
        <w:jc w:val="both"/>
        <w:rPr>
          <w:rFonts w:ascii="Courier New" w:eastAsia="Times New Roman" w:hAnsi="Courier New" w:cs="Courier New"/>
          <w:sz w:val="20"/>
          <w:szCs w:val="20"/>
        </w:rPr>
      </w:pPr>
      <w:r w:rsidRPr="008A4B13">
        <w:rPr>
          <w:rFonts w:ascii="Courier New" w:eastAsia="Times New Roman" w:hAnsi="Courier New" w:cs="Courier New"/>
          <w:sz w:val="20"/>
          <w:szCs w:val="20"/>
        </w:rPr>
        <w:t>NanoTrans.0</w:t>
      </w:r>
      <w:r>
        <w:rPr>
          <w:rFonts w:ascii="Courier New" w:eastAsia="Times New Roman" w:hAnsi="Courier New" w:cs="Courier New"/>
          <w:sz w:val="20"/>
          <w:szCs w:val="20"/>
        </w:rPr>
        <w:t>6</w:t>
      </w:r>
      <w:r w:rsidRPr="008A4B13">
        <w:rPr>
          <w:rFonts w:ascii="Courier New" w:eastAsia="Times New Roman" w:hAnsi="Courier New" w:cs="Courier New"/>
          <w:sz w:val="20"/>
          <w:szCs w:val="20"/>
        </w:rPr>
        <w:t>.</w:t>
      </w:r>
      <w:r w:rsidRPr="004E07C2">
        <w:rPr>
          <w:rFonts w:ascii="Courier New" w:eastAsia="Times New Roman" w:hAnsi="Courier New" w:cs="Courier New"/>
          <w:sz w:val="20"/>
          <w:szCs w:val="20"/>
        </w:rPr>
        <w:t>Gene_Fusion_Detection</w:t>
      </w:r>
      <w:r w:rsidRPr="008A4B13">
        <w:rPr>
          <w:rFonts w:ascii="Courier New" w:eastAsia="Times New Roman" w:hAnsi="Courier New" w:cs="Courier New"/>
          <w:sz w:val="20"/>
          <w:szCs w:val="20"/>
        </w:rPr>
        <w:t>.sh</w:t>
      </w:r>
    </w:p>
    <w:p w14:paraId="3EC2226F" w14:textId="77777777" w:rsidR="004E07C2" w:rsidRPr="004E07C2" w:rsidRDefault="004E07C2" w:rsidP="004E07C2">
      <w:pPr>
        <w:jc w:val="both"/>
        <w:rPr>
          <w:rFonts w:cstheme="minorHAnsi"/>
        </w:rPr>
      </w:pPr>
    </w:p>
    <w:p w14:paraId="38AFCA40" w14:textId="1166C11F" w:rsidR="004E07C2" w:rsidRDefault="004E07C2" w:rsidP="004E07C2">
      <w:pPr>
        <w:pStyle w:val="ac"/>
        <w:rPr>
          <w:rFonts w:ascii="Courier New" w:eastAsia="Times New Roman" w:hAnsi="Courier New" w:cs="Courier New"/>
          <w:sz w:val="20"/>
          <w:szCs w:val="20"/>
        </w:rPr>
      </w:pPr>
      <w:r>
        <w:rPr>
          <w:rFonts w:cstheme="minorHAnsi"/>
        </w:rPr>
        <w:t xml:space="preserve">For your own project, please edit </w:t>
      </w:r>
      <w:r w:rsidRPr="008F7E48">
        <w:rPr>
          <w:rFonts w:cstheme="minorHAnsi"/>
        </w:rPr>
        <w:t>the script</w:t>
      </w:r>
      <w:r>
        <w:rPr>
          <w:rFonts w:cstheme="minorHAnsi"/>
        </w:rPr>
        <w:br/>
      </w:r>
      <w:r>
        <w:rPr>
          <w:rFonts w:ascii="Courier New" w:eastAsia="Times New Roman" w:hAnsi="Courier New" w:cs="Courier New"/>
          <w:sz w:val="20"/>
          <w:szCs w:val="20"/>
        </w:rPr>
        <w:t>NanoTrans</w:t>
      </w:r>
      <w:r w:rsidRPr="008F7E48">
        <w:rPr>
          <w:rFonts w:ascii="Courier New" w:eastAsia="Times New Roman" w:hAnsi="Courier New" w:cs="Courier New"/>
          <w:sz w:val="20"/>
          <w:szCs w:val="20"/>
        </w:rPr>
        <w:t>.</w:t>
      </w:r>
      <w:r w:rsidRPr="004E07C2">
        <w:rPr>
          <w:rFonts w:ascii="Courier New" w:eastAsia="Times New Roman" w:hAnsi="Courier New" w:cs="Courier New"/>
          <w:sz w:val="20"/>
          <w:szCs w:val="20"/>
        </w:rPr>
        <w:t>0</w:t>
      </w:r>
      <w:r>
        <w:rPr>
          <w:rFonts w:ascii="Courier New" w:eastAsia="Times New Roman" w:hAnsi="Courier New" w:cs="Courier New"/>
          <w:sz w:val="20"/>
          <w:szCs w:val="20"/>
        </w:rPr>
        <w:t>6</w:t>
      </w:r>
      <w:r w:rsidRPr="004E07C2">
        <w:rPr>
          <w:rFonts w:ascii="Courier New" w:eastAsia="Times New Roman" w:hAnsi="Courier New" w:cs="Courier New"/>
          <w:sz w:val="20"/>
          <w:szCs w:val="20"/>
        </w:rPr>
        <w:t>.Gene_Fusion_Detection.sh</w:t>
      </w:r>
      <w:r>
        <w:rPr>
          <w:rFonts w:ascii="Courier New" w:eastAsia="Times New Roman" w:hAnsi="Courier New" w:cs="Courier New"/>
          <w:sz w:val="20"/>
          <w:szCs w:val="20"/>
        </w:rPr>
        <w:br/>
      </w:r>
      <w:r w:rsidRPr="008F7E48">
        <w:rPr>
          <w:rFonts w:eastAsia="Times New Roman" w:cstheme="minorHAnsi"/>
        </w:rPr>
        <w:t>and the master sample table file to adapt it to your own project.</w:t>
      </w:r>
      <w:r w:rsidRPr="008F7E48">
        <w:rPr>
          <w:rFonts w:ascii="Courier New" w:eastAsia="Times New Roman" w:hAnsi="Courier New" w:cs="Courier New"/>
          <w:sz w:val="20"/>
          <w:szCs w:val="20"/>
        </w:rPr>
        <w:t xml:space="preserve"> </w:t>
      </w:r>
    </w:p>
    <w:p w14:paraId="4AEECF7E" w14:textId="77777777" w:rsidR="004E07C2" w:rsidRDefault="004E07C2" w:rsidP="004E07C2">
      <w:pPr>
        <w:pStyle w:val="ac"/>
        <w:rPr>
          <w:rFonts w:ascii="Courier New" w:eastAsia="Times New Roman" w:hAnsi="Courier New" w:cs="Courier New"/>
          <w:sz w:val="20"/>
          <w:szCs w:val="20"/>
        </w:rPr>
      </w:pPr>
    </w:p>
    <w:p w14:paraId="469AF13C" w14:textId="77777777" w:rsidR="004E07C2" w:rsidRPr="004E07C2" w:rsidRDefault="004E07C2" w:rsidP="004E07C2">
      <w:pPr>
        <w:pStyle w:val="ac"/>
        <w:jc w:val="both"/>
        <w:rPr>
          <w:rFonts w:eastAsia="Times New Roman" w:cstheme="minorHAnsi"/>
          <w:b/>
          <w:bCs/>
          <w:szCs w:val="20"/>
        </w:rPr>
      </w:pPr>
      <w:r w:rsidRPr="005B0015">
        <w:rPr>
          <w:rFonts w:eastAsia="Times New Roman" w:cstheme="minorHAnsi"/>
          <w:b/>
          <w:bCs/>
          <w:szCs w:val="20"/>
        </w:rPr>
        <w:t xml:space="preserve">Major </w:t>
      </w:r>
      <w:r>
        <w:rPr>
          <w:rFonts w:eastAsia="Times New Roman" w:cstheme="minorHAnsi"/>
          <w:b/>
          <w:bCs/>
          <w:szCs w:val="20"/>
        </w:rPr>
        <w:t>o</w:t>
      </w:r>
      <w:r w:rsidRPr="005B0015">
        <w:rPr>
          <w:rFonts w:eastAsia="Times New Roman" w:cstheme="minorHAnsi"/>
          <w:b/>
          <w:bCs/>
          <w:szCs w:val="20"/>
        </w:rPr>
        <w:t>utputs when running this step for the testing example:</w:t>
      </w:r>
    </w:p>
    <w:p w14:paraId="41256A2E" w14:textId="77777777" w:rsidR="004E07C2" w:rsidRDefault="004E07C2" w:rsidP="004E07C2">
      <w:pPr>
        <w:pStyle w:val="ac"/>
        <w:jc w:val="both"/>
        <w:rPr>
          <w:rFonts w:ascii="Courier New" w:eastAsia="Times New Roman" w:hAnsi="Courier New" w:cs="Courier New"/>
          <w:sz w:val="20"/>
          <w:szCs w:val="20"/>
        </w:rPr>
      </w:pPr>
    </w:p>
    <w:p w14:paraId="53674951" w14:textId="1560B96D" w:rsidR="004E07C2" w:rsidRDefault="004E07C2" w:rsidP="004E07C2">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w:t>
      </w:r>
      <w:r w:rsidR="008A5BF8">
        <w:rPr>
          <w:rFonts w:ascii="Courier New" w:eastAsia="Times New Roman" w:hAnsi="Courier New" w:cs="Courier New"/>
          <w:sz w:val="20"/>
          <w:szCs w:val="20"/>
        </w:rPr>
        <w:t>_</w:t>
      </w:r>
      <w:r w:rsidR="00430CCB">
        <w:rPr>
          <w:rFonts w:ascii="Courier New" w:eastAsia="Times New Roman" w:hAnsi="Courier New" w:cs="Courier New"/>
          <w:sz w:val="20"/>
          <w:szCs w:val="20"/>
        </w:rPr>
        <w:t>Example</w:t>
      </w:r>
      <w:r w:rsidRPr="00E86499">
        <w:rPr>
          <w:rFonts w:ascii="Courier New" w:eastAsia="Times New Roman" w:hAnsi="Courier New" w:cs="Courier New"/>
          <w:sz w:val="20"/>
          <w:szCs w:val="20"/>
        </w:rPr>
        <w:t xml:space="preserve"> </w:t>
      </w:r>
    </w:p>
    <w:p w14:paraId="3C7483C4" w14:textId="00819216" w:rsidR="004E07C2" w:rsidRDefault="004E07C2" w:rsidP="004E07C2">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The subdirectory containing the processing results for the 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 xml:space="preserve">. </w:t>
      </w:r>
    </w:p>
    <w:p w14:paraId="06833ADD" w14:textId="7375DB4B" w:rsidR="00223A97" w:rsidRDefault="00223A97" w:rsidP="004E07C2">
      <w:pPr>
        <w:pStyle w:val="ac"/>
        <w:jc w:val="both"/>
        <w:rPr>
          <w:rFonts w:ascii="Courier New" w:eastAsia="Times New Roman" w:hAnsi="Courier New" w:cs="Courier New"/>
          <w:sz w:val="20"/>
          <w:szCs w:val="20"/>
        </w:rPr>
      </w:pPr>
    </w:p>
    <w:p w14:paraId="16F39A6A" w14:textId="7D413B89" w:rsidR="00223A97" w:rsidRDefault="00223A97" w:rsidP="00223A97">
      <w:pPr>
        <w:ind w:left="720"/>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A75D4B">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sidRPr="00A75D4B">
        <w:rPr>
          <w:rFonts w:ascii="Courier New" w:eastAsia="Times New Roman" w:hAnsi="Courier New" w:cs="Courier New"/>
          <w:sz w:val="20"/>
          <w:szCs w:val="20"/>
        </w:rPr>
        <w:t>.experimental_design.yml</w:t>
      </w:r>
    </w:p>
    <w:p w14:paraId="0B6AB021" w14:textId="122E5E93" w:rsidR="00223A97" w:rsidRPr="00223A97" w:rsidRDefault="00223A97" w:rsidP="00223A97">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The experimental design summary for all the samples defined in the master sample table based on their comparison group and replicate belongings.</w:t>
      </w:r>
    </w:p>
    <w:p w14:paraId="5CEFB9C9" w14:textId="77777777" w:rsidR="004E07C2" w:rsidRDefault="004E07C2" w:rsidP="004E07C2">
      <w:pPr>
        <w:pStyle w:val="ac"/>
        <w:jc w:val="both"/>
        <w:rPr>
          <w:rFonts w:ascii="Courier New" w:eastAsia="Times New Roman" w:hAnsi="Courier New" w:cs="Courier New"/>
          <w:sz w:val="20"/>
          <w:szCs w:val="20"/>
        </w:rPr>
      </w:pPr>
    </w:p>
    <w:p w14:paraId="73B74E13" w14:textId="755EA9B7" w:rsidR="004E07C2" w:rsidRPr="00CE27D9" w:rsidRDefault="004E07C2" w:rsidP="004E07C2">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p>
    <w:p w14:paraId="5A3B2AFB" w14:textId="668967CA" w:rsidR="004E07C2" w:rsidRDefault="004E07C2" w:rsidP="004E07C2">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xml:space="preserve"># </w:t>
      </w:r>
      <w:r>
        <w:rPr>
          <w:rFonts w:ascii="Courier New" w:eastAsia="Times New Roman" w:hAnsi="Courier New" w:cs="Courier New" w:hint="eastAsia"/>
          <w:sz w:val="20"/>
          <w:szCs w:val="20"/>
        </w:rPr>
        <w:t>The</w:t>
      </w:r>
      <w:r>
        <w:rPr>
          <w:rFonts w:ascii="Courier New" w:eastAsia="Times New Roman" w:hAnsi="Courier New" w:cs="Courier New"/>
          <w:sz w:val="20"/>
          <w:szCs w:val="20"/>
        </w:rPr>
        <w:t xml:space="preserve"> subdirectory containing the main processing results of this step. You should be able to find all major processing results of this step here and no need to check other subdirectories. The same principle holds for the module 02-06.</w:t>
      </w:r>
    </w:p>
    <w:p w14:paraId="405F8DAB" w14:textId="2CCAB86E" w:rsidR="009F568C" w:rsidRDefault="009F568C" w:rsidP="004E07C2">
      <w:pPr>
        <w:ind w:left="720"/>
        <w:jc w:val="both"/>
        <w:rPr>
          <w:rFonts w:ascii="Courier New" w:eastAsia="Times New Roman" w:hAnsi="Courier New" w:cs="Courier New"/>
          <w:sz w:val="20"/>
          <w:szCs w:val="20"/>
        </w:rPr>
      </w:pPr>
    </w:p>
    <w:p w14:paraId="6CB8E00A" w14:textId="1B128B98" w:rsidR="009F568C" w:rsidRPr="00CE27D9" w:rsidRDefault="009F568C" w:rsidP="009F568C">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/&lt;sample_id&gt;.gene_fusion.transcripts.txt</w:t>
      </w:r>
    </w:p>
    <w:p w14:paraId="78122F98" w14:textId="345984A7" w:rsidR="009F568C" w:rsidRDefault="009F568C" w:rsidP="009F568C">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The tabular report for gene fusion events identified in the sample &lt;sample_id&gt;.</w:t>
      </w:r>
    </w:p>
    <w:p w14:paraId="6942BB2E" w14:textId="4013D39D" w:rsidR="009F568C" w:rsidRDefault="009F568C" w:rsidP="009F568C">
      <w:pPr>
        <w:ind w:left="720"/>
        <w:jc w:val="both"/>
        <w:rPr>
          <w:rFonts w:ascii="Courier New" w:eastAsia="Times New Roman" w:hAnsi="Courier New" w:cs="Courier New"/>
          <w:sz w:val="20"/>
          <w:szCs w:val="20"/>
        </w:rPr>
      </w:pPr>
    </w:p>
    <w:p w14:paraId="3D560A0A" w14:textId="6673E3DF" w:rsidR="009F568C" w:rsidRPr="00CE27D9" w:rsidRDefault="009F568C" w:rsidP="009F568C">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/&lt;sample_id&gt;.gene_fusion.transcripts.fa</w:t>
      </w:r>
    </w:p>
    <w:p w14:paraId="28CBEE5C" w14:textId="28ECF0C2" w:rsidR="009F568C" w:rsidRDefault="009F568C" w:rsidP="009F568C">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The FASTA sequence file for fused transcripts identified in the sample &lt;sample_id&gt;.</w:t>
      </w:r>
    </w:p>
    <w:p w14:paraId="24DD1AAB" w14:textId="5154E3F1" w:rsidR="009F568C" w:rsidRDefault="009F568C" w:rsidP="009F568C">
      <w:pPr>
        <w:ind w:left="720"/>
        <w:jc w:val="both"/>
        <w:rPr>
          <w:rFonts w:ascii="Courier New" w:eastAsia="Times New Roman" w:hAnsi="Courier New" w:cs="Courier New"/>
          <w:sz w:val="20"/>
          <w:szCs w:val="20"/>
        </w:rPr>
      </w:pPr>
    </w:p>
    <w:p w14:paraId="1AB918C3" w14:textId="38E7267E" w:rsidR="009F568C" w:rsidRPr="00CE27D9" w:rsidRDefault="009F568C" w:rsidP="009F568C">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/gene_fusion_plots</w:t>
      </w:r>
      <w:r w:rsidRPr="009F568C">
        <w:rPr>
          <w:rFonts w:ascii="Courier New" w:eastAsia="Times New Roman" w:hAnsi="Courier New" w:cs="Courier New"/>
          <w:sz w:val="20"/>
          <w:szCs w:val="20"/>
        </w:rPr>
        <w:t xml:space="preserve"> </w:t>
      </w:r>
    </w:p>
    <w:p w14:paraId="49F7A2D1" w14:textId="0B515C2C" w:rsidR="009F568C" w:rsidRDefault="009F568C" w:rsidP="009F568C">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xml:space="preserve"># The subdirectory containing plots for the gene fusion events identified in the sample &lt;sample_id&gt;. </w:t>
      </w:r>
      <w:r w:rsidRPr="009F568C">
        <w:rPr>
          <w:rFonts w:ascii="Courier New" w:eastAsia="Times New Roman" w:hAnsi="Courier New" w:cs="Courier New"/>
          <w:sz w:val="20"/>
          <w:szCs w:val="20"/>
        </w:rPr>
        <w:t>For each identified potential gene fusion event, NanoTrans plots the genome arrangement of all transcripts associated with the left and right donor partners and highlights the corresponding genomic regions corresponding to the fused transcript.</w:t>
      </w:r>
    </w:p>
    <w:p w14:paraId="4B49AE18" w14:textId="64A8ABB4" w:rsidR="00381548" w:rsidRDefault="00381548" w:rsidP="009F568C">
      <w:pPr>
        <w:ind w:left="720"/>
        <w:jc w:val="both"/>
        <w:rPr>
          <w:rFonts w:ascii="Courier New" w:eastAsia="Times New Roman" w:hAnsi="Courier New" w:cs="Courier New"/>
          <w:sz w:val="20"/>
          <w:szCs w:val="20"/>
        </w:rPr>
      </w:pPr>
    </w:p>
    <w:p w14:paraId="35D00231" w14:textId="59A4C175" w:rsidR="00381548" w:rsidRDefault="00381548" w:rsidP="009F568C">
      <w:pPr>
        <w:ind w:left="720"/>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/&lt;sample_id&gt;</w:t>
      </w:r>
    </w:p>
    <w:p w14:paraId="76035DFA" w14:textId="2523B11C" w:rsidR="00381548" w:rsidRDefault="00381548" w:rsidP="00381548">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The subdirectory containing the gene fusion identification results for the sample &lt;$sample_id&gt;. Normally no need to check these subdirectories as all important results have been recorded in the 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 xml:space="preserve"> subdirectory already.</w:t>
      </w:r>
    </w:p>
    <w:p w14:paraId="654E4BD2" w14:textId="07BFB087" w:rsidR="00011FCF" w:rsidRDefault="00011FCF" w:rsidP="00381548">
      <w:pPr>
        <w:pStyle w:val="ac"/>
        <w:jc w:val="both"/>
        <w:rPr>
          <w:rFonts w:ascii="Courier New" w:eastAsia="Times New Roman" w:hAnsi="Courier New" w:cs="Courier New"/>
          <w:sz w:val="20"/>
          <w:szCs w:val="20"/>
        </w:rPr>
      </w:pPr>
    </w:p>
    <w:p w14:paraId="5FE3DA79" w14:textId="43412CF9" w:rsidR="00011FCF" w:rsidRDefault="00011FCF" w:rsidP="00381548">
      <w:pPr>
        <w:pStyle w:val="ac"/>
        <w:jc w:val="both"/>
        <w:rPr>
          <w:rFonts w:ascii="Courier New" w:eastAsia="Times New Roman" w:hAnsi="Courier New" w:cs="Courier New"/>
          <w:sz w:val="20"/>
          <w:szCs w:val="20"/>
        </w:rPr>
      </w:pPr>
    </w:p>
    <w:p w14:paraId="4D34F212" w14:textId="31CB9CC0" w:rsidR="00011FCF" w:rsidRDefault="00011FCF" w:rsidP="00011FCF">
      <w:pPr>
        <w:pStyle w:val="ac"/>
        <w:jc w:val="both"/>
        <w:rPr>
          <w:ins w:id="116" w:author="杨鲁栋" w:date="2024-01-09T10:13:00Z"/>
        </w:rPr>
      </w:pPr>
      <w:r w:rsidRPr="001E7500">
        <w:rPr>
          <w:rFonts w:hint="eastAsia"/>
        </w:rPr>
        <w:t>For</w:t>
      </w:r>
      <w:r w:rsidRPr="001E7500">
        <w:t xml:space="preserve"> the testing example, </w:t>
      </w:r>
      <w:r>
        <w:t>after running</w:t>
      </w:r>
      <w:r w:rsidRPr="00105FF2">
        <w:rPr>
          <w:rFonts w:ascii="Courier New" w:eastAsia="Times New Roman" w:hAnsi="Courier New" w:cs="Courier New"/>
          <w:sz w:val="20"/>
          <w:szCs w:val="20"/>
        </w:rPr>
        <w:t xml:space="preserve"> </w:t>
      </w:r>
      <w:r w:rsidRPr="00105FF2">
        <w:t>the bash script</w:t>
      </w:r>
      <w:r>
        <w:t xml:space="preserve"> </w:t>
      </w:r>
      <w:r>
        <w:rPr>
          <w:rFonts w:ascii="Courier New" w:eastAsia="Times New Roman" w:hAnsi="Courier New" w:cs="Courier New"/>
          <w:sz w:val="20"/>
          <w:szCs w:val="20"/>
        </w:rPr>
        <w:t>NanoTrans</w:t>
      </w:r>
      <w:r w:rsidRPr="008F7E48">
        <w:rPr>
          <w:rFonts w:ascii="Courier New" w:eastAsia="Times New Roman" w:hAnsi="Courier New" w:cs="Courier New"/>
          <w:sz w:val="20"/>
          <w:szCs w:val="20"/>
        </w:rPr>
        <w:t>.</w:t>
      </w:r>
      <w:r w:rsidRPr="002438CF">
        <w:rPr>
          <w:rFonts w:ascii="Courier New" w:eastAsia="Times New Roman" w:hAnsi="Courier New" w:cs="Courier New"/>
          <w:sz w:val="20"/>
          <w:szCs w:val="20"/>
        </w:rPr>
        <w:t xml:space="preserve"> </w:t>
      </w:r>
      <w:r w:rsidRPr="004E07C2">
        <w:rPr>
          <w:rFonts w:ascii="Courier New" w:eastAsia="Times New Roman" w:hAnsi="Courier New" w:cs="Courier New"/>
          <w:sz w:val="20"/>
          <w:szCs w:val="20"/>
        </w:rPr>
        <w:t>0</w:t>
      </w:r>
      <w:r>
        <w:rPr>
          <w:rFonts w:ascii="Courier New" w:eastAsia="Times New Roman" w:hAnsi="Courier New" w:cs="Courier New"/>
          <w:sz w:val="20"/>
          <w:szCs w:val="20"/>
        </w:rPr>
        <w:t>6</w:t>
      </w:r>
      <w:r w:rsidRPr="004E07C2">
        <w:rPr>
          <w:rFonts w:ascii="Courier New" w:eastAsia="Times New Roman" w:hAnsi="Courier New" w:cs="Courier New"/>
          <w:sz w:val="20"/>
          <w:szCs w:val="20"/>
        </w:rPr>
        <w:t>.Gene_Fusion_Detection</w:t>
      </w:r>
      <w:r>
        <w:rPr>
          <w:rFonts w:ascii="Courier New" w:eastAsia="Times New Roman" w:hAnsi="Courier New" w:cs="Courier New"/>
          <w:sz w:val="20"/>
          <w:szCs w:val="20"/>
        </w:rPr>
        <w:t>.sh</w:t>
      </w:r>
      <w:r w:rsidRPr="00054069">
        <w:t xml:space="preserve">, a few potential gene fusion candidate events will be identified for each sample but </w:t>
      </w:r>
      <w:r w:rsidR="00054069" w:rsidRPr="00054069">
        <w:t>all of them are labeled as “potential trans-splicing</w:t>
      </w:r>
      <w:r w:rsidR="00324328" w:rsidRPr="00054069">
        <w:t>”,</w:t>
      </w:r>
      <w:r w:rsidR="00054069" w:rsidRPr="00054069">
        <w:t xml:space="preserve"> which do occur in non-tumor samples such as those used for our testing example. </w:t>
      </w:r>
    </w:p>
    <w:p w14:paraId="069B85FA" w14:textId="77777777" w:rsidR="00DF211C" w:rsidRPr="00054069" w:rsidRDefault="00DF211C" w:rsidP="00011FCF">
      <w:pPr>
        <w:pStyle w:val="ac"/>
        <w:jc w:val="both"/>
      </w:pPr>
    </w:p>
    <w:p w14:paraId="1579876F" w14:textId="77777777" w:rsidR="00DF211C" w:rsidRDefault="00DF211C" w:rsidP="00DF211C">
      <w:pPr>
        <w:pStyle w:val="ac"/>
        <w:numPr>
          <w:ilvl w:val="0"/>
          <w:numId w:val="8"/>
        </w:numPr>
        <w:jc w:val="both"/>
        <w:rPr>
          <w:ins w:id="117" w:author="杨鲁栋" w:date="2024-01-09T10:13:00Z"/>
          <w:rFonts w:cstheme="minorHAnsi"/>
          <w:b/>
          <w:bCs/>
        </w:rPr>
      </w:pPr>
      <w:ins w:id="118" w:author="杨鲁栋" w:date="2024-01-09T10:13:00Z">
        <w:r w:rsidRPr="009166EA">
          <w:rPr>
            <w:rFonts w:cstheme="minorHAnsi"/>
            <w:b/>
            <w:bCs/>
          </w:rPr>
          <w:t>Performing</w:t>
        </w:r>
        <w:r>
          <w:rPr>
            <w:rFonts w:cstheme="minorHAnsi"/>
            <w:b/>
            <w:bCs/>
          </w:rPr>
          <w:t xml:space="preserve"> gene fusion detection.</w:t>
        </w:r>
      </w:ins>
    </w:p>
    <w:p w14:paraId="36671E34" w14:textId="77777777" w:rsidR="00011FCF" w:rsidRPr="008D4F65" w:rsidRDefault="00011FCF" w:rsidP="008D4F65">
      <w:pPr>
        <w:jc w:val="both"/>
        <w:rPr>
          <w:rFonts w:ascii="Courier New" w:eastAsia="Times New Roman" w:hAnsi="Courier New" w:cs="Courier New"/>
          <w:sz w:val="20"/>
          <w:szCs w:val="20"/>
        </w:rPr>
      </w:pPr>
    </w:p>
    <w:p w14:paraId="7A05846A" w14:textId="3F689B57" w:rsidR="00DF211C" w:rsidRPr="00011FCF" w:rsidRDefault="00DF211C" w:rsidP="00DF211C">
      <w:pPr>
        <w:pStyle w:val="ac"/>
        <w:jc w:val="both"/>
        <w:rPr>
          <w:ins w:id="119" w:author="杨鲁栋" w:date="2024-01-09T10:13:00Z"/>
          <w:rFonts w:cstheme="minorHAnsi"/>
        </w:rPr>
      </w:pPr>
      <w:ins w:id="120" w:author="杨鲁栋" w:date="2024-01-09T10:13:00Z">
        <w:r>
          <w:rPr>
            <w:rFonts w:cstheme="minorHAnsi"/>
          </w:rPr>
          <w:t xml:space="preserve">At this step, NanoTrans will </w:t>
        </w:r>
      </w:ins>
      <w:ins w:id="121" w:author="杨鲁栋" w:date="2024-01-09T10:14:00Z">
        <w:r>
          <w:rPr>
            <w:rFonts w:cstheme="minorHAnsi"/>
          </w:rPr>
          <w:t>integrate</w:t>
        </w:r>
      </w:ins>
      <w:ins w:id="122" w:author="杨鲁栋" w:date="2024-01-09T10:13:00Z">
        <w:r>
          <w:rPr>
            <w:rFonts w:cstheme="minorHAnsi"/>
          </w:rPr>
          <w:t xml:space="preserve"> major </w:t>
        </w:r>
      </w:ins>
      <w:ins w:id="123" w:author="杨鲁栋" w:date="2024-01-09T10:14:00Z">
        <w:r>
          <w:rPr>
            <w:rFonts w:cstheme="minorHAnsi"/>
          </w:rPr>
          <w:t>results</w:t>
        </w:r>
      </w:ins>
      <w:ins w:id="124" w:author="杨鲁栋" w:date="2024-01-09T14:05:00Z">
        <w:r w:rsidR="00B51C77">
          <w:rPr>
            <w:rFonts w:cstheme="minorHAnsi"/>
          </w:rPr>
          <w:t xml:space="preserve"> generated by above steps</w:t>
        </w:r>
      </w:ins>
      <w:ins w:id="125" w:author="杨鲁栋" w:date="2024-01-09T10:14:00Z">
        <w:r>
          <w:rPr>
            <w:rFonts w:cstheme="minorHAnsi"/>
          </w:rPr>
          <w:t xml:space="preserve"> into one HTML</w:t>
        </w:r>
      </w:ins>
      <w:ins w:id="126" w:author="杨鲁栋" w:date="2024-01-09T10:13:00Z">
        <w:r>
          <w:rPr>
            <w:rFonts w:cstheme="minorHAnsi"/>
          </w:rPr>
          <w:t xml:space="preserve">. </w:t>
        </w:r>
      </w:ins>
      <w:ins w:id="127" w:author="杨鲁栋" w:date="2024-01-09T10:15:00Z">
        <w:r w:rsidR="006802C3" w:rsidRPr="006802C3">
          <w:rPr>
            <w:rFonts w:cstheme="minorHAnsi"/>
          </w:rPr>
          <w:t xml:space="preserve">Users can </w:t>
        </w:r>
      </w:ins>
      <w:ins w:id="128" w:author="杨鲁栋" w:date="2024-01-09T14:07:00Z">
        <w:r w:rsidR="00B51C77">
          <w:rPr>
            <w:rFonts w:cstheme="minorHAnsi"/>
          </w:rPr>
          <w:t>browse</w:t>
        </w:r>
      </w:ins>
      <w:ins w:id="129" w:author="杨鲁栋" w:date="2024-01-09T10:15:00Z">
        <w:r w:rsidR="006802C3" w:rsidRPr="006802C3">
          <w:rPr>
            <w:rFonts w:cstheme="minorHAnsi"/>
          </w:rPr>
          <w:t xml:space="preserve"> these results to obtain a preliminary understanding, such as volcano plots showing differentially expressed genes. Moreover, users can retrieve information on differential expression, differential isoform usage, etc., by entering the gene name of interest in the search box at the top right corner of the corresponding table.</w:t>
        </w:r>
      </w:ins>
    </w:p>
    <w:p w14:paraId="40B97BE1" w14:textId="77777777" w:rsidR="009F568C" w:rsidRPr="00DF211C" w:rsidRDefault="009F568C" w:rsidP="009F568C">
      <w:pPr>
        <w:ind w:left="720"/>
        <w:jc w:val="both"/>
        <w:rPr>
          <w:rFonts w:ascii="Courier New" w:eastAsia="Times New Roman" w:hAnsi="Courier New" w:cs="Courier New"/>
          <w:sz w:val="20"/>
          <w:szCs w:val="20"/>
        </w:rPr>
      </w:pPr>
    </w:p>
    <w:p w14:paraId="4193CEE7" w14:textId="77777777" w:rsidR="00D01981" w:rsidRPr="008A4B13" w:rsidRDefault="00D01981" w:rsidP="00D01981">
      <w:pPr>
        <w:pStyle w:val="ac"/>
        <w:jc w:val="both"/>
        <w:rPr>
          <w:ins w:id="130" w:author="杨鲁栋" w:date="2024-01-09T14:07:00Z"/>
          <w:rFonts w:cstheme="minorHAnsi"/>
        </w:rPr>
      </w:pPr>
      <w:ins w:id="131" w:author="杨鲁栋" w:date="2024-01-09T14:07:00Z">
        <w:r>
          <w:rPr>
            <w:rFonts w:cstheme="minorHAnsi"/>
          </w:rPr>
          <w:t>For the testing example, run this step by typing:</w:t>
        </w:r>
      </w:ins>
    </w:p>
    <w:p w14:paraId="5E753D92" w14:textId="1420885E" w:rsidR="00D01981" w:rsidRPr="008A4B13" w:rsidRDefault="00D01981" w:rsidP="00D01981">
      <w:pPr>
        <w:pStyle w:val="ac"/>
        <w:jc w:val="both"/>
        <w:rPr>
          <w:ins w:id="132" w:author="杨鲁栋" w:date="2024-01-09T14:07:00Z"/>
          <w:rFonts w:ascii="Courier New" w:eastAsia="Times New Roman" w:hAnsi="Courier New" w:cs="Courier New"/>
          <w:sz w:val="20"/>
          <w:szCs w:val="20"/>
        </w:rPr>
      </w:pPr>
      <w:ins w:id="133" w:author="杨鲁栋" w:date="2024-01-09T14:07:00Z">
        <w:r>
          <w:rPr>
            <w:rFonts w:ascii="Courier New" w:eastAsia="Times New Roman" w:hAnsi="Courier New" w:cs="Courier New"/>
            <w:sz w:val="20"/>
            <w:szCs w:val="20"/>
          </w:rPr>
          <w:t xml:space="preserve">cd </w:t>
        </w:r>
        <w:r w:rsidRPr="008A4B13">
          <w:rPr>
            <w:rFonts w:ascii="Courier New" w:eastAsia="Times New Roman" w:hAnsi="Courier New" w:cs="Courier New"/>
            <w:sz w:val="20"/>
            <w:szCs w:val="20"/>
          </w:rPr>
          <w:t>0</w:t>
        </w:r>
        <w:r>
          <w:rPr>
            <w:rFonts w:ascii="Courier New" w:eastAsia="Times New Roman" w:hAnsi="Courier New" w:cs="Courier New"/>
            <w:sz w:val="20"/>
            <w:szCs w:val="20"/>
          </w:rPr>
          <w:t>7</w:t>
        </w:r>
      </w:ins>
      <w:ins w:id="134" w:author="杨鲁栋" w:date="2024-01-09T14:09:00Z">
        <w:r w:rsidR="00662847">
          <w:rPr>
            <w:rFonts w:ascii="Courier New" w:eastAsia="Times New Roman" w:hAnsi="Courier New" w:cs="Courier New"/>
            <w:sz w:val="20"/>
            <w:szCs w:val="20"/>
          </w:rPr>
          <w:t>.Report</w:t>
        </w:r>
      </w:ins>
    </w:p>
    <w:p w14:paraId="52C7F915" w14:textId="4C64814C" w:rsidR="00D01981" w:rsidRPr="008A4B13" w:rsidRDefault="00D01981" w:rsidP="00D01981">
      <w:pPr>
        <w:pStyle w:val="ac"/>
        <w:jc w:val="both"/>
        <w:rPr>
          <w:ins w:id="135" w:author="杨鲁栋" w:date="2024-01-09T14:07:00Z"/>
          <w:rFonts w:ascii="Courier New" w:eastAsia="Times New Roman" w:hAnsi="Courier New" w:cs="Courier New"/>
          <w:sz w:val="20"/>
          <w:szCs w:val="20"/>
        </w:rPr>
      </w:pPr>
      <w:ins w:id="136" w:author="杨鲁栋" w:date="2024-01-09T14:07:00Z">
        <w:r w:rsidRPr="008A4B13">
          <w:rPr>
            <w:rFonts w:ascii="Courier New" w:eastAsia="Times New Roman" w:hAnsi="Courier New" w:cs="Courier New"/>
            <w:sz w:val="20"/>
            <w:szCs w:val="20"/>
          </w:rPr>
          <w:t>NanoTrans.0</w:t>
        </w:r>
      </w:ins>
      <w:ins w:id="137" w:author="杨鲁栋" w:date="2024-01-09T14:09:00Z">
        <w:r w:rsidR="00D01880">
          <w:rPr>
            <w:rFonts w:ascii="Courier New" w:eastAsia="Times New Roman" w:hAnsi="Courier New" w:cs="Courier New"/>
            <w:sz w:val="20"/>
            <w:szCs w:val="20"/>
          </w:rPr>
          <w:t>7.Report</w:t>
        </w:r>
      </w:ins>
      <w:ins w:id="138" w:author="杨鲁栋" w:date="2024-01-09T14:07:00Z">
        <w:r w:rsidRPr="008A4B13">
          <w:rPr>
            <w:rFonts w:ascii="Courier New" w:eastAsia="Times New Roman" w:hAnsi="Courier New" w:cs="Courier New"/>
            <w:sz w:val="20"/>
            <w:szCs w:val="20"/>
          </w:rPr>
          <w:t>.sh</w:t>
        </w:r>
      </w:ins>
    </w:p>
    <w:p w14:paraId="5CAB7BCF" w14:textId="77777777" w:rsidR="00D01981" w:rsidRPr="004E07C2" w:rsidRDefault="00D01981" w:rsidP="00D01981">
      <w:pPr>
        <w:jc w:val="both"/>
        <w:rPr>
          <w:ins w:id="139" w:author="杨鲁栋" w:date="2024-01-09T14:07:00Z"/>
          <w:rFonts w:cstheme="minorHAnsi"/>
        </w:rPr>
      </w:pPr>
    </w:p>
    <w:p w14:paraId="39B9A498" w14:textId="31F4F72D" w:rsidR="00D01981" w:rsidRDefault="00D01981" w:rsidP="00D01981">
      <w:pPr>
        <w:pStyle w:val="ac"/>
        <w:rPr>
          <w:ins w:id="140" w:author="杨鲁栋" w:date="2024-01-09T14:07:00Z"/>
          <w:rFonts w:ascii="Courier New" w:eastAsia="Times New Roman" w:hAnsi="Courier New" w:cs="Courier New"/>
          <w:sz w:val="20"/>
          <w:szCs w:val="20"/>
        </w:rPr>
      </w:pPr>
      <w:ins w:id="141" w:author="杨鲁栋" w:date="2024-01-09T14:07:00Z">
        <w:r>
          <w:rPr>
            <w:rFonts w:cstheme="minorHAnsi"/>
          </w:rPr>
          <w:t xml:space="preserve">For your own project, please edit </w:t>
        </w:r>
        <w:r w:rsidRPr="008F7E48">
          <w:rPr>
            <w:rFonts w:cstheme="minorHAnsi"/>
          </w:rPr>
          <w:t>the script</w:t>
        </w:r>
        <w:r>
          <w:rPr>
            <w:rFonts w:cstheme="minorHAnsi"/>
          </w:rPr>
          <w:br/>
        </w:r>
        <w:r>
          <w:rPr>
            <w:rFonts w:ascii="Courier New" w:eastAsia="Times New Roman" w:hAnsi="Courier New" w:cs="Courier New"/>
            <w:sz w:val="20"/>
            <w:szCs w:val="20"/>
          </w:rPr>
          <w:t>NanoTrans</w:t>
        </w:r>
        <w:r w:rsidRPr="008F7E48">
          <w:rPr>
            <w:rFonts w:ascii="Courier New" w:eastAsia="Times New Roman" w:hAnsi="Courier New" w:cs="Courier New"/>
            <w:sz w:val="20"/>
            <w:szCs w:val="20"/>
          </w:rPr>
          <w:t>.</w:t>
        </w:r>
      </w:ins>
      <w:ins w:id="142" w:author="杨鲁栋" w:date="2024-01-09T14:10:00Z">
        <w:r w:rsidR="00D01880" w:rsidRPr="008A4B13">
          <w:rPr>
            <w:rFonts w:ascii="Courier New" w:eastAsia="Times New Roman" w:hAnsi="Courier New" w:cs="Courier New"/>
            <w:sz w:val="20"/>
            <w:szCs w:val="20"/>
          </w:rPr>
          <w:t>0</w:t>
        </w:r>
        <w:r w:rsidR="00D01880">
          <w:rPr>
            <w:rFonts w:ascii="Courier New" w:eastAsia="Times New Roman" w:hAnsi="Courier New" w:cs="Courier New"/>
            <w:sz w:val="20"/>
            <w:szCs w:val="20"/>
          </w:rPr>
          <w:t>7.Report</w:t>
        </w:r>
        <w:r w:rsidR="00D01880" w:rsidRPr="008A4B13">
          <w:rPr>
            <w:rFonts w:ascii="Courier New" w:eastAsia="Times New Roman" w:hAnsi="Courier New" w:cs="Courier New"/>
            <w:sz w:val="20"/>
            <w:szCs w:val="20"/>
          </w:rPr>
          <w:t>.sh</w:t>
        </w:r>
      </w:ins>
      <w:ins w:id="143" w:author="杨鲁栋" w:date="2024-01-09T14:07:00Z">
        <w:r>
          <w:rPr>
            <w:rFonts w:ascii="Courier New" w:eastAsia="Times New Roman" w:hAnsi="Courier New" w:cs="Courier New"/>
            <w:sz w:val="20"/>
            <w:szCs w:val="20"/>
          </w:rPr>
          <w:br/>
        </w:r>
        <w:r w:rsidRPr="008F7E48">
          <w:rPr>
            <w:rFonts w:eastAsia="Times New Roman" w:cstheme="minorHAnsi"/>
          </w:rPr>
          <w:t>and the master sample table file to adapt it to your own project.</w:t>
        </w:r>
        <w:r w:rsidRPr="008F7E48">
          <w:rPr>
            <w:rFonts w:ascii="Courier New" w:eastAsia="Times New Roman" w:hAnsi="Courier New" w:cs="Courier New"/>
            <w:sz w:val="20"/>
            <w:szCs w:val="20"/>
          </w:rPr>
          <w:t xml:space="preserve"> </w:t>
        </w:r>
      </w:ins>
    </w:p>
    <w:p w14:paraId="32841943" w14:textId="77777777" w:rsidR="009F568C" w:rsidRPr="00600061" w:rsidRDefault="009F568C" w:rsidP="009F568C">
      <w:pPr>
        <w:pStyle w:val="ac"/>
        <w:jc w:val="both"/>
        <w:rPr>
          <w:rFonts w:cstheme="minorHAnsi"/>
        </w:rPr>
      </w:pPr>
    </w:p>
    <w:p w14:paraId="13C5118C" w14:textId="77777777" w:rsidR="00600061" w:rsidRPr="004E07C2" w:rsidRDefault="00600061" w:rsidP="00600061">
      <w:pPr>
        <w:pStyle w:val="ac"/>
        <w:jc w:val="both"/>
        <w:rPr>
          <w:ins w:id="144" w:author="杨鲁栋" w:date="2024-01-09T14:10:00Z"/>
          <w:rFonts w:eastAsia="Times New Roman" w:cstheme="minorHAnsi"/>
          <w:b/>
          <w:bCs/>
          <w:szCs w:val="20"/>
        </w:rPr>
      </w:pPr>
      <w:ins w:id="145" w:author="杨鲁栋" w:date="2024-01-09T14:10:00Z">
        <w:r w:rsidRPr="005B0015">
          <w:rPr>
            <w:rFonts w:eastAsia="Times New Roman" w:cstheme="minorHAnsi"/>
            <w:b/>
            <w:bCs/>
            <w:szCs w:val="20"/>
          </w:rPr>
          <w:t xml:space="preserve">Major </w:t>
        </w:r>
        <w:r>
          <w:rPr>
            <w:rFonts w:eastAsia="Times New Roman" w:cstheme="minorHAnsi"/>
            <w:b/>
            <w:bCs/>
            <w:szCs w:val="20"/>
          </w:rPr>
          <w:t>o</w:t>
        </w:r>
        <w:r w:rsidRPr="005B0015">
          <w:rPr>
            <w:rFonts w:eastAsia="Times New Roman" w:cstheme="minorHAnsi"/>
            <w:b/>
            <w:bCs/>
            <w:szCs w:val="20"/>
          </w:rPr>
          <w:t>utputs when running this step for the testing example:</w:t>
        </w:r>
      </w:ins>
    </w:p>
    <w:p w14:paraId="0A3EDC03" w14:textId="77777777" w:rsidR="00600061" w:rsidRDefault="00600061" w:rsidP="00600061">
      <w:pPr>
        <w:pStyle w:val="ac"/>
        <w:jc w:val="both"/>
        <w:rPr>
          <w:ins w:id="146" w:author="杨鲁栋" w:date="2024-01-09T14:10:00Z"/>
          <w:rFonts w:ascii="Courier New" w:eastAsia="Times New Roman" w:hAnsi="Courier New" w:cs="Courier New"/>
          <w:sz w:val="20"/>
          <w:szCs w:val="20"/>
        </w:rPr>
      </w:pPr>
    </w:p>
    <w:p w14:paraId="0D7C9729" w14:textId="52701520" w:rsidR="008B5907" w:rsidRDefault="008B5907" w:rsidP="00600061">
      <w:pPr>
        <w:pStyle w:val="ac"/>
        <w:jc w:val="both"/>
        <w:rPr>
          <w:ins w:id="147" w:author="杨鲁栋" w:date="2024-01-09T14:42:00Z"/>
          <w:rFonts w:ascii="Courier New" w:eastAsia="Times New Roman" w:hAnsi="Courier New" w:cs="Courier New"/>
          <w:sz w:val="20"/>
          <w:szCs w:val="20"/>
        </w:rPr>
      </w:pPr>
      <w:ins w:id="148" w:author="杨鲁栋" w:date="2024-01-09T14:42:00Z">
        <w:r>
          <w:rPr>
            <w:rFonts w:ascii="Courier New" w:eastAsia="Times New Roman" w:hAnsi="Courier New" w:cs="Courier New"/>
            <w:sz w:val="20"/>
            <w:szCs w:val="20"/>
          </w:rPr>
          <w:t>NanoTrans</w:t>
        </w:r>
        <w:r>
          <w:rPr>
            <w:rFonts w:ascii="Courier New" w:eastAsia="Times New Roman" w:hAnsi="Courier New" w:cs="Courier New"/>
            <w:sz w:val="20"/>
            <w:szCs w:val="20"/>
          </w:rPr>
          <w:t>_Report_Batch_Example.html</w:t>
        </w:r>
      </w:ins>
    </w:p>
    <w:p w14:paraId="7CC0FA69" w14:textId="3C48AF89" w:rsidR="00600061" w:rsidRDefault="00600061" w:rsidP="00600061">
      <w:pPr>
        <w:pStyle w:val="ac"/>
        <w:jc w:val="both"/>
        <w:rPr>
          <w:ins w:id="149" w:author="杨鲁栋" w:date="2024-01-09T14:10:00Z"/>
          <w:rFonts w:ascii="Courier New" w:eastAsia="Times New Roman" w:hAnsi="Courier New" w:cs="Courier New"/>
          <w:sz w:val="20"/>
          <w:szCs w:val="20"/>
        </w:rPr>
      </w:pPr>
      <w:ins w:id="150" w:author="杨鲁栋" w:date="2024-01-09T14:10:00Z">
        <w:r>
          <w:rPr>
            <w:rFonts w:ascii="Courier New" w:eastAsia="Times New Roman" w:hAnsi="Courier New" w:cs="Courier New"/>
            <w:sz w:val="20"/>
            <w:szCs w:val="20"/>
          </w:rPr>
          <w:t xml:space="preserve"># The </w:t>
        </w:r>
      </w:ins>
      <w:ins w:id="151" w:author="杨鲁栋" w:date="2024-01-09T14:45:00Z">
        <w:r w:rsidR="00B14CA5">
          <w:rPr>
            <w:rFonts w:ascii="Courier New" w:eastAsia="Times New Roman" w:hAnsi="Courier New" w:cs="Courier New" w:hint="eastAsia"/>
            <w:sz w:val="20"/>
            <w:szCs w:val="20"/>
          </w:rPr>
          <w:t>HTML</w:t>
        </w:r>
      </w:ins>
      <w:ins w:id="152" w:author="杨鲁栋" w:date="2024-01-09T14:10:00Z">
        <w:r>
          <w:rPr>
            <w:rFonts w:ascii="Courier New" w:eastAsia="Times New Roman" w:hAnsi="Courier New" w:cs="Courier New"/>
            <w:sz w:val="20"/>
            <w:szCs w:val="20"/>
          </w:rPr>
          <w:t xml:space="preserve"> containing</w:t>
        </w:r>
      </w:ins>
      <w:ins w:id="153" w:author="杨鲁栋" w:date="2024-01-09T14:45:00Z">
        <w:r w:rsidR="00B14CA5">
          <w:rPr>
            <w:rFonts w:ascii="Courier New" w:eastAsia="Times New Roman" w:hAnsi="Courier New" w:cs="Courier New"/>
            <w:sz w:val="20"/>
            <w:szCs w:val="20"/>
          </w:rPr>
          <w:t xml:space="preserve"> </w:t>
        </w:r>
      </w:ins>
      <w:ins w:id="154" w:author="杨鲁栋" w:date="2024-01-09T14:46:00Z">
        <w:r w:rsidR="00B14CA5">
          <w:rPr>
            <w:rFonts w:ascii="Courier New" w:eastAsia="Times New Roman" w:hAnsi="Courier New" w:cs="Courier New" w:hint="eastAsia"/>
            <w:sz w:val="20"/>
            <w:szCs w:val="20"/>
          </w:rPr>
          <w:t>major</w:t>
        </w:r>
        <w:r w:rsidR="00B14CA5">
          <w:rPr>
            <w:rFonts w:ascii="Courier New" w:eastAsia="Times New Roman" w:hAnsi="Courier New" w:cs="Courier New"/>
            <w:sz w:val="20"/>
            <w:szCs w:val="20"/>
          </w:rPr>
          <w:t xml:space="preserve"> </w:t>
        </w:r>
        <w:r w:rsidR="00B14CA5">
          <w:rPr>
            <w:rFonts w:ascii="Courier New" w:eastAsia="Times New Roman" w:hAnsi="Courier New" w:cs="Courier New" w:hint="eastAsia"/>
            <w:sz w:val="20"/>
            <w:szCs w:val="20"/>
          </w:rPr>
          <w:t>results</w:t>
        </w:r>
        <w:r w:rsidR="00B14CA5">
          <w:rPr>
            <w:rFonts w:ascii="Courier New" w:eastAsia="Times New Roman" w:hAnsi="Courier New" w:cs="Courier New"/>
            <w:sz w:val="20"/>
            <w:szCs w:val="20"/>
          </w:rPr>
          <w:t xml:space="preserve"> </w:t>
        </w:r>
        <w:r w:rsidR="00B14CA5">
          <w:rPr>
            <w:rFonts w:ascii="Courier New" w:eastAsia="Times New Roman" w:hAnsi="Courier New" w:cs="Courier New" w:hint="eastAsia"/>
            <w:sz w:val="20"/>
            <w:szCs w:val="20"/>
          </w:rPr>
          <w:t>generated</w:t>
        </w:r>
        <w:r w:rsidR="00B14CA5">
          <w:rPr>
            <w:rFonts w:ascii="Courier New" w:eastAsia="Times New Roman" w:hAnsi="Courier New" w:cs="Courier New"/>
            <w:sz w:val="20"/>
            <w:szCs w:val="20"/>
          </w:rPr>
          <w:t xml:space="preserve"> by each module</w:t>
        </w:r>
      </w:ins>
      <w:ins w:id="155" w:author="杨鲁栋" w:date="2024-01-09T14:10:00Z">
        <w:r>
          <w:rPr>
            <w:rFonts w:ascii="Courier New" w:eastAsia="Times New Roman" w:hAnsi="Courier New" w:cs="Courier New"/>
            <w:sz w:val="20"/>
            <w:szCs w:val="20"/>
          </w:rPr>
          <w:t xml:space="preserve">. </w:t>
        </w:r>
      </w:ins>
    </w:p>
    <w:p w14:paraId="53AA0A32" w14:textId="77777777" w:rsidR="009F568C" w:rsidRDefault="009F568C" w:rsidP="009F568C">
      <w:pPr>
        <w:ind w:left="720"/>
        <w:jc w:val="both"/>
        <w:rPr>
          <w:rFonts w:ascii="Courier New" w:eastAsia="Times New Roman" w:hAnsi="Courier New" w:cs="Courier New"/>
          <w:sz w:val="20"/>
          <w:szCs w:val="20"/>
        </w:rPr>
      </w:pPr>
    </w:p>
    <w:p w14:paraId="382E7410" w14:textId="77777777" w:rsidR="004E07C2" w:rsidRPr="00D17833" w:rsidRDefault="004E07C2" w:rsidP="0075021E">
      <w:pPr>
        <w:pStyle w:val="ac"/>
        <w:jc w:val="both"/>
        <w:rPr>
          <w:rFonts w:cstheme="minorHAnsi"/>
        </w:rPr>
      </w:pPr>
    </w:p>
    <w:sectPr w:rsidR="004E07C2" w:rsidRPr="00D17833" w:rsidSect="00F41F30">
      <w:footerReference w:type="default" r:id="rId49"/>
      <w:pgSz w:w="11900" w:h="16840"/>
      <w:pgMar w:top="1440" w:right="1080" w:bottom="1440" w:left="108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41BEDF" w14:textId="77777777" w:rsidR="00F41F30" w:rsidRDefault="00F41F30" w:rsidP="00C27392">
      <w:r>
        <w:separator/>
      </w:r>
    </w:p>
  </w:endnote>
  <w:endnote w:type="continuationSeparator" w:id="0">
    <w:p w14:paraId="069CBA08" w14:textId="77777777" w:rsidR="00F41F30" w:rsidRDefault="00F41F30" w:rsidP="00C273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ongti SC">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9"/>
      </w:rPr>
      <w:id w:val="-442313129"/>
      <w:docPartObj>
        <w:docPartGallery w:val="Page Numbers (Bottom of Page)"/>
        <w:docPartUnique/>
      </w:docPartObj>
    </w:sdtPr>
    <w:sdtContent>
      <w:p w14:paraId="4AC4888F" w14:textId="77777777" w:rsidR="00D73B75" w:rsidRDefault="00D73B75" w:rsidP="00211619">
        <w:pPr>
          <w:pStyle w:val="a7"/>
          <w:framePr w:wrap="none" w:vAnchor="text" w:hAnchor="margin" w:xAlign="right" w:y="1"/>
          <w:rPr>
            <w:rStyle w:val="a9"/>
          </w:rPr>
        </w:pPr>
        <w:r>
          <w:rPr>
            <w:rStyle w:val="a9"/>
          </w:rPr>
          <w:fldChar w:fldCharType="begin"/>
        </w:r>
        <w:r>
          <w:rPr>
            <w:rStyle w:val="a9"/>
          </w:rPr>
          <w:instrText xml:space="preserve"> PAGE </w:instrText>
        </w:r>
        <w:r>
          <w:rPr>
            <w:rStyle w:val="a9"/>
          </w:rPr>
          <w:fldChar w:fldCharType="end"/>
        </w:r>
      </w:p>
    </w:sdtContent>
  </w:sdt>
  <w:p w14:paraId="70B7AFA3" w14:textId="77777777" w:rsidR="00D73B75" w:rsidRDefault="00D73B75" w:rsidP="00C27392">
    <w:pPr>
      <w:pStyle w:val="a7"/>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EE0B2" w14:textId="77777777" w:rsidR="00D73B75" w:rsidRDefault="00D73B75" w:rsidP="00C27392">
    <w:pPr>
      <w:pStyle w:val="a7"/>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9"/>
      </w:rPr>
      <w:id w:val="1225262756"/>
      <w:docPartObj>
        <w:docPartGallery w:val="Page Numbers (Bottom of Page)"/>
        <w:docPartUnique/>
      </w:docPartObj>
    </w:sdtPr>
    <w:sdtContent>
      <w:p w14:paraId="4F0369E0" w14:textId="77777777" w:rsidR="00D73B75" w:rsidRDefault="00D73B75" w:rsidP="00211619">
        <w:pPr>
          <w:pStyle w:val="a7"/>
          <w:framePr w:wrap="none" w:vAnchor="text" w:hAnchor="margin" w:xAlign="right" w:y="1"/>
          <w:rPr>
            <w:rStyle w:val="a9"/>
          </w:rPr>
        </w:pPr>
        <w:r>
          <w:rPr>
            <w:rStyle w:val="a9"/>
          </w:rPr>
          <w:fldChar w:fldCharType="begin"/>
        </w:r>
        <w:r>
          <w:rPr>
            <w:rStyle w:val="a9"/>
          </w:rPr>
          <w:instrText xml:space="preserve"> PAGE </w:instrText>
        </w:r>
        <w:r>
          <w:rPr>
            <w:rStyle w:val="a9"/>
          </w:rPr>
          <w:fldChar w:fldCharType="separate"/>
        </w:r>
        <w:r>
          <w:rPr>
            <w:rStyle w:val="a9"/>
            <w:noProof/>
          </w:rPr>
          <w:t>1</w:t>
        </w:r>
        <w:r>
          <w:rPr>
            <w:rStyle w:val="a9"/>
          </w:rPr>
          <w:fldChar w:fldCharType="end"/>
        </w:r>
      </w:p>
    </w:sdtContent>
  </w:sdt>
  <w:p w14:paraId="51018533" w14:textId="77777777" w:rsidR="00D73B75" w:rsidRDefault="00D73B75" w:rsidP="00C27392">
    <w:pPr>
      <w:pStyle w:val="a7"/>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E7BAF5" w14:textId="77777777" w:rsidR="00F41F30" w:rsidRDefault="00F41F30" w:rsidP="00C27392">
      <w:r>
        <w:separator/>
      </w:r>
    </w:p>
  </w:footnote>
  <w:footnote w:type="continuationSeparator" w:id="0">
    <w:p w14:paraId="28365120" w14:textId="77777777" w:rsidR="00F41F30" w:rsidRDefault="00F41F30" w:rsidP="00C2739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8105A"/>
    <w:multiLevelType w:val="hybridMultilevel"/>
    <w:tmpl w:val="25DA6070"/>
    <w:lvl w:ilvl="0" w:tplc="B2782064">
      <w:numFmt w:val="decimalZero"/>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 w15:restartNumberingAfterBreak="0">
    <w:nsid w:val="043347EA"/>
    <w:multiLevelType w:val="hybridMultilevel"/>
    <w:tmpl w:val="FEB4D6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8E226D"/>
    <w:multiLevelType w:val="hybridMultilevel"/>
    <w:tmpl w:val="E5D81116"/>
    <w:lvl w:ilvl="0" w:tplc="97BC8738">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C63172"/>
    <w:multiLevelType w:val="hybridMultilevel"/>
    <w:tmpl w:val="3312B4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8E2A08"/>
    <w:multiLevelType w:val="multilevel"/>
    <w:tmpl w:val="49FCA2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105911"/>
    <w:multiLevelType w:val="hybridMultilevel"/>
    <w:tmpl w:val="419EC0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4829B2"/>
    <w:multiLevelType w:val="hybridMultilevel"/>
    <w:tmpl w:val="21ECA124"/>
    <w:lvl w:ilvl="0" w:tplc="1762619C">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DD7CC8"/>
    <w:multiLevelType w:val="hybridMultilevel"/>
    <w:tmpl w:val="C20831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EB61B0"/>
    <w:multiLevelType w:val="hybridMultilevel"/>
    <w:tmpl w:val="ADE246F6"/>
    <w:lvl w:ilvl="0" w:tplc="A04C29A6">
      <w:start w:val="1"/>
      <w:numFmt w:val="decimal"/>
      <w:lvlText w:val="%1)"/>
      <w:lvlJc w:val="left"/>
      <w:pPr>
        <w:ind w:left="720" w:hanging="360"/>
      </w:pPr>
      <w:rPr>
        <w:rFonts w:asciiTheme="minorHAnsi" w:hAnsiTheme="minorHAnsi" w:cstheme="minorHAnsi"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2A318E"/>
    <w:multiLevelType w:val="hybridMultilevel"/>
    <w:tmpl w:val="05A620F0"/>
    <w:lvl w:ilvl="0" w:tplc="E9424D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7DA6FEA"/>
    <w:multiLevelType w:val="hybridMultilevel"/>
    <w:tmpl w:val="1EC852E0"/>
    <w:lvl w:ilvl="0" w:tplc="BF0A74B8">
      <w:start w:val="1"/>
      <w:numFmt w:val="decimal"/>
      <w:lvlText w:val="%1."/>
      <w:lvlJc w:val="left"/>
      <w:pPr>
        <w:ind w:left="720" w:hanging="360"/>
      </w:pPr>
      <w:rPr>
        <w:rFonts w:asciiTheme="minorHAnsi" w:hAnsiTheme="minorHAnsi" w:cstheme="minorHAnsi"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C153E20"/>
    <w:multiLevelType w:val="hybridMultilevel"/>
    <w:tmpl w:val="7E4A8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81359D"/>
    <w:multiLevelType w:val="hybridMultilevel"/>
    <w:tmpl w:val="4C42CE7E"/>
    <w:lvl w:ilvl="0" w:tplc="7D9EA2CE">
      <w:numFmt w:val="decimalZero"/>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3" w15:restartNumberingAfterBreak="0">
    <w:nsid w:val="40053032"/>
    <w:multiLevelType w:val="hybridMultilevel"/>
    <w:tmpl w:val="19703720"/>
    <w:lvl w:ilvl="0" w:tplc="5E5C4B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4D72D6B"/>
    <w:multiLevelType w:val="hybridMultilevel"/>
    <w:tmpl w:val="F4B679AE"/>
    <w:lvl w:ilvl="0" w:tplc="7CCC11FA">
      <w:numFmt w:val="decimalZero"/>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5" w15:restartNumberingAfterBreak="0">
    <w:nsid w:val="478D2310"/>
    <w:multiLevelType w:val="hybridMultilevel"/>
    <w:tmpl w:val="9C862A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AA969B6"/>
    <w:multiLevelType w:val="hybridMultilevel"/>
    <w:tmpl w:val="15FCDF08"/>
    <w:lvl w:ilvl="0" w:tplc="D3F4AE44">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FF025F9"/>
    <w:multiLevelType w:val="hybridMultilevel"/>
    <w:tmpl w:val="AD204FB8"/>
    <w:lvl w:ilvl="0" w:tplc="9DBCDFE4">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46F1A88"/>
    <w:multiLevelType w:val="hybridMultilevel"/>
    <w:tmpl w:val="327412D8"/>
    <w:lvl w:ilvl="0" w:tplc="FC4C8424">
      <w:start w:val="1"/>
      <w:numFmt w:val="bullet"/>
      <w:lvlText w:val=""/>
      <w:lvlJc w:val="left"/>
      <w:pPr>
        <w:ind w:left="567" w:hanging="283"/>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D364F7E"/>
    <w:multiLevelType w:val="hybridMultilevel"/>
    <w:tmpl w:val="74009E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D73F03"/>
    <w:multiLevelType w:val="hybridMultilevel"/>
    <w:tmpl w:val="9DE296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FFC2FA8"/>
    <w:multiLevelType w:val="hybridMultilevel"/>
    <w:tmpl w:val="E1BED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74295786">
    <w:abstractNumId w:val="1"/>
  </w:num>
  <w:num w:numId="2" w16cid:durableId="1798334952">
    <w:abstractNumId w:val="3"/>
  </w:num>
  <w:num w:numId="3" w16cid:durableId="148641358">
    <w:abstractNumId w:val="19"/>
  </w:num>
  <w:num w:numId="4" w16cid:durableId="429661631">
    <w:abstractNumId w:val="7"/>
  </w:num>
  <w:num w:numId="5" w16cid:durableId="999771593">
    <w:abstractNumId w:val="4"/>
  </w:num>
  <w:num w:numId="6" w16cid:durableId="162819518">
    <w:abstractNumId w:val="18"/>
  </w:num>
  <w:num w:numId="7" w16cid:durableId="582034988">
    <w:abstractNumId w:val="20"/>
  </w:num>
  <w:num w:numId="8" w16cid:durableId="618336143">
    <w:abstractNumId w:val="10"/>
  </w:num>
  <w:num w:numId="9" w16cid:durableId="1729721235">
    <w:abstractNumId w:val="21"/>
  </w:num>
  <w:num w:numId="10" w16cid:durableId="102649236">
    <w:abstractNumId w:val="2"/>
  </w:num>
  <w:num w:numId="11" w16cid:durableId="2121223598">
    <w:abstractNumId w:val="12"/>
  </w:num>
  <w:num w:numId="12" w16cid:durableId="796067286">
    <w:abstractNumId w:val="14"/>
  </w:num>
  <w:num w:numId="13" w16cid:durableId="1218860841">
    <w:abstractNumId w:val="0"/>
  </w:num>
  <w:num w:numId="14" w16cid:durableId="94830682">
    <w:abstractNumId w:val="5"/>
  </w:num>
  <w:num w:numId="15" w16cid:durableId="1821573447">
    <w:abstractNumId w:val="11"/>
  </w:num>
  <w:num w:numId="16" w16cid:durableId="1688093887">
    <w:abstractNumId w:val="6"/>
  </w:num>
  <w:num w:numId="17" w16cid:durableId="1345015724">
    <w:abstractNumId w:val="17"/>
  </w:num>
  <w:num w:numId="18" w16cid:durableId="1098138617">
    <w:abstractNumId w:val="16"/>
  </w:num>
  <w:num w:numId="19" w16cid:durableId="523829422">
    <w:abstractNumId w:val="15"/>
  </w:num>
  <w:num w:numId="20" w16cid:durableId="754791084">
    <w:abstractNumId w:val="13"/>
  </w:num>
  <w:num w:numId="21" w16cid:durableId="1055740389">
    <w:abstractNumId w:val="9"/>
  </w:num>
  <w:num w:numId="22" w16cid:durableId="1812093926">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杨鲁栋">
    <w15:presenceInfo w15:providerId="AD" w15:userId="S::yangld3@ms.sysu.edu.cn::a998204e-73e6-43d7-93d9-62fee5e716c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trackRevision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C21"/>
    <w:rsid w:val="000000FB"/>
    <w:rsid w:val="0000526F"/>
    <w:rsid w:val="000106AF"/>
    <w:rsid w:val="0001147D"/>
    <w:rsid w:val="00011FCF"/>
    <w:rsid w:val="00020898"/>
    <w:rsid w:val="000229DF"/>
    <w:rsid w:val="000313CC"/>
    <w:rsid w:val="00031954"/>
    <w:rsid w:val="000347FF"/>
    <w:rsid w:val="00036223"/>
    <w:rsid w:val="0003678F"/>
    <w:rsid w:val="00042D81"/>
    <w:rsid w:val="00044075"/>
    <w:rsid w:val="000523AF"/>
    <w:rsid w:val="00052E38"/>
    <w:rsid w:val="00054069"/>
    <w:rsid w:val="000668A7"/>
    <w:rsid w:val="0007444B"/>
    <w:rsid w:val="00074FF1"/>
    <w:rsid w:val="00080AB0"/>
    <w:rsid w:val="000846FC"/>
    <w:rsid w:val="00085214"/>
    <w:rsid w:val="000866DC"/>
    <w:rsid w:val="00093544"/>
    <w:rsid w:val="0009563C"/>
    <w:rsid w:val="000A58A2"/>
    <w:rsid w:val="000B6F00"/>
    <w:rsid w:val="000C2C63"/>
    <w:rsid w:val="000C46C2"/>
    <w:rsid w:val="000C48E9"/>
    <w:rsid w:val="000C5531"/>
    <w:rsid w:val="000D48DA"/>
    <w:rsid w:val="000E3214"/>
    <w:rsid w:val="000E3FA9"/>
    <w:rsid w:val="000E5711"/>
    <w:rsid w:val="000F3BF6"/>
    <w:rsid w:val="001019E9"/>
    <w:rsid w:val="00105FF2"/>
    <w:rsid w:val="0010615C"/>
    <w:rsid w:val="00110703"/>
    <w:rsid w:val="00110F88"/>
    <w:rsid w:val="001147CF"/>
    <w:rsid w:val="001218A1"/>
    <w:rsid w:val="00122028"/>
    <w:rsid w:val="001434B8"/>
    <w:rsid w:val="00147C07"/>
    <w:rsid w:val="00154C3D"/>
    <w:rsid w:val="0015753B"/>
    <w:rsid w:val="00157B9B"/>
    <w:rsid w:val="00180977"/>
    <w:rsid w:val="001A652A"/>
    <w:rsid w:val="001A66CD"/>
    <w:rsid w:val="001B0B12"/>
    <w:rsid w:val="001C46E1"/>
    <w:rsid w:val="001D4083"/>
    <w:rsid w:val="001D7D83"/>
    <w:rsid w:val="001E4604"/>
    <w:rsid w:val="001E4B72"/>
    <w:rsid w:val="001E5481"/>
    <w:rsid w:val="001E7500"/>
    <w:rsid w:val="001F1E87"/>
    <w:rsid w:val="001F3571"/>
    <w:rsid w:val="001F48C0"/>
    <w:rsid w:val="001F744B"/>
    <w:rsid w:val="001F79F7"/>
    <w:rsid w:val="0020273B"/>
    <w:rsid w:val="00204473"/>
    <w:rsid w:val="00205289"/>
    <w:rsid w:val="00211619"/>
    <w:rsid w:val="002156D7"/>
    <w:rsid w:val="00222EC5"/>
    <w:rsid w:val="00223A97"/>
    <w:rsid w:val="00234149"/>
    <w:rsid w:val="00241F3F"/>
    <w:rsid w:val="002438CF"/>
    <w:rsid w:val="00251199"/>
    <w:rsid w:val="002514F5"/>
    <w:rsid w:val="002600AA"/>
    <w:rsid w:val="00260996"/>
    <w:rsid w:val="00270F13"/>
    <w:rsid w:val="00282505"/>
    <w:rsid w:val="00283822"/>
    <w:rsid w:val="00286D29"/>
    <w:rsid w:val="002922B2"/>
    <w:rsid w:val="002979AF"/>
    <w:rsid w:val="002B0F6A"/>
    <w:rsid w:val="002B1753"/>
    <w:rsid w:val="002B39C9"/>
    <w:rsid w:val="002D4F8C"/>
    <w:rsid w:val="002D7417"/>
    <w:rsid w:val="002E1A84"/>
    <w:rsid w:val="002F3D41"/>
    <w:rsid w:val="0031030A"/>
    <w:rsid w:val="00310BFC"/>
    <w:rsid w:val="003126DD"/>
    <w:rsid w:val="00312FFB"/>
    <w:rsid w:val="00322C73"/>
    <w:rsid w:val="00324328"/>
    <w:rsid w:val="00326F7A"/>
    <w:rsid w:val="00332174"/>
    <w:rsid w:val="003324B1"/>
    <w:rsid w:val="00333894"/>
    <w:rsid w:val="003374B9"/>
    <w:rsid w:val="00337D9E"/>
    <w:rsid w:val="0034144B"/>
    <w:rsid w:val="00347A2A"/>
    <w:rsid w:val="00372515"/>
    <w:rsid w:val="003747E8"/>
    <w:rsid w:val="00381548"/>
    <w:rsid w:val="0038188D"/>
    <w:rsid w:val="00381D3D"/>
    <w:rsid w:val="0038684B"/>
    <w:rsid w:val="003917A8"/>
    <w:rsid w:val="00395C7E"/>
    <w:rsid w:val="003A13FC"/>
    <w:rsid w:val="003A4798"/>
    <w:rsid w:val="003B1AE9"/>
    <w:rsid w:val="003B7021"/>
    <w:rsid w:val="003C4851"/>
    <w:rsid w:val="003C56AB"/>
    <w:rsid w:val="003C644B"/>
    <w:rsid w:val="003D1C17"/>
    <w:rsid w:val="003D6A5B"/>
    <w:rsid w:val="003E543F"/>
    <w:rsid w:val="003E620B"/>
    <w:rsid w:val="003F28FC"/>
    <w:rsid w:val="003F6265"/>
    <w:rsid w:val="004066F1"/>
    <w:rsid w:val="004108D8"/>
    <w:rsid w:val="004159AA"/>
    <w:rsid w:val="00415E3C"/>
    <w:rsid w:val="004207F3"/>
    <w:rsid w:val="00421DC3"/>
    <w:rsid w:val="00421F9F"/>
    <w:rsid w:val="00423BC7"/>
    <w:rsid w:val="00430CCB"/>
    <w:rsid w:val="004440C5"/>
    <w:rsid w:val="00451223"/>
    <w:rsid w:val="00465134"/>
    <w:rsid w:val="004670AE"/>
    <w:rsid w:val="00467E98"/>
    <w:rsid w:val="00483ACC"/>
    <w:rsid w:val="00485810"/>
    <w:rsid w:val="00495A7B"/>
    <w:rsid w:val="004A1A30"/>
    <w:rsid w:val="004A2874"/>
    <w:rsid w:val="004A777A"/>
    <w:rsid w:val="004B59A1"/>
    <w:rsid w:val="004B65BD"/>
    <w:rsid w:val="004C2948"/>
    <w:rsid w:val="004C2FA6"/>
    <w:rsid w:val="004D2064"/>
    <w:rsid w:val="004D2163"/>
    <w:rsid w:val="004D31E1"/>
    <w:rsid w:val="004D409D"/>
    <w:rsid w:val="004D451A"/>
    <w:rsid w:val="004D5594"/>
    <w:rsid w:val="004E07C2"/>
    <w:rsid w:val="004E46A3"/>
    <w:rsid w:val="004E5438"/>
    <w:rsid w:val="004E5827"/>
    <w:rsid w:val="004F4BF2"/>
    <w:rsid w:val="004F5B36"/>
    <w:rsid w:val="005029D5"/>
    <w:rsid w:val="00511FF8"/>
    <w:rsid w:val="00512124"/>
    <w:rsid w:val="00520A58"/>
    <w:rsid w:val="00522742"/>
    <w:rsid w:val="00522FF2"/>
    <w:rsid w:val="00525F23"/>
    <w:rsid w:val="005377E1"/>
    <w:rsid w:val="00541119"/>
    <w:rsid w:val="005432A5"/>
    <w:rsid w:val="005530F8"/>
    <w:rsid w:val="00554862"/>
    <w:rsid w:val="00566344"/>
    <w:rsid w:val="005709E5"/>
    <w:rsid w:val="005764A6"/>
    <w:rsid w:val="00585BE4"/>
    <w:rsid w:val="00591891"/>
    <w:rsid w:val="00594484"/>
    <w:rsid w:val="0059475A"/>
    <w:rsid w:val="005B0015"/>
    <w:rsid w:val="005B7657"/>
    <w:rsid w:val="005B7F60"/>
    <w:rsid w:val="005D22E8"/>
    <w:rsid w:val="005D5CB8"/>
    <w:rsid w:val="005E3810"/>
    <w:rsid w:val="005E448B"/>
    <w:rsid w:val="005F1E39"/>
    <w:rsid w:val="005F7F20"/>
    <w:rsid w:val="00600061"/>
    <w:rsid w:val="006032B4"/>
    <w:rsid w:val="006105DD"/>
    <w:rsid w:val="006172EB"/>
    <w:rsid w:val="0062025A"/>
    <w:rsid w:val="00621F9E"/>
    <w:rsid w:val="006234DE"/>
    <w:rsid w:val="00626B85"/>
    <w:rsid w:val="00627173"/>
    <w:rsid w:val="00631B21"/>
    <w:rsid w:val="00635E3B"/>
    <w:rsid w:val="0064309C"/>
    <w:rsid w:val="00646C09"/>
    <w:rsid w:val="006576E4"/>
    <w:rsid w:val="00657873"/>
    <w:rsid w:val="00660FC3"/>
    <w:rsid w:val="00662847"/>
    <w:rsid w:val="006635E7"/>
    <w:rsid w:val="00664E95"/>
    <w:rsid w:val="00664F25"/>
    <w:rsid w:val="006802C3"/>
    <w:rsid w:val="0068746A"/>
    <w:rsid w:val="00696457"/>
    <w:rsid w:val="006A0F9D"/>
    <w:rsid w:val="006A18A4"/>
    <w:rsid w:val="006A5573"/>
    <w:rsid w:val="006A7D39"/>
    <w:rsid w:val="006C0FA6"/>
    <w:rsid w:val="006C156B"/>
    <w:rsid w:val="006C2919"/>
    <w:rsid w:val="006C3D41"/>
    <w:rsid w:val="006C4D65"/>
    <w:rsid w:val="006D4276"/>
    <w:rsid w:val="0070084A"/>
    <w:rsid w:val="00702A4E"/>
    <w:rsid w:val="00706D15"/>
    <w:rsid w:val="007120A2"/>
    <w:rsid w:val="00721400"/>
    <w:rsid w:val="00722C51"/>
    <w:rsid w:val="007248DD"/>
    <w:rsid w:val="007258C3"/>
    <w:rsid w:val="00726700"/>
    <w:rsid w:val="00726792"/>
    <w:rsid w:val="007316E9"/>
    <w:rsid w:val="00731BAC"/>
    <w:rsid w:val="007333FC"/>
    <w:rsid w:val="0073614F"/>
    <w:rsid w:val="00736BE0"/>
    <w:rsid w:val="00740113"/>
    <w:rsid w:val="0075021E"/>
    <w:rsid w:val="007560FC"/>
    <w:rsid w:val="00763243"/>
    <w:rsid w:val="0076420C"/>
    <w:rsid w:val="00764AD8"/>
    <w:rsid w:val="00772F5C"/>
    <w:rsid w:val="007737AC"/>
    <w:rsid w:val="00773950"/>
    <w:rsid w:val="007915A3"/>
    <w:rsid w:val="00793B6B"/>
    <w:rsid w:val="007969D1"/>
    <w:rsid w:val="007A067B"/>
    <w:rsid w:val="007A0E9B"/>
    <w:rsid w:val="007A0F25"/>
    <w:rsid w:val="007A5169"/>
    <w:rsid w:val="007A66D3"/>
    <w:rsid w:val="007A7027"/>
    <w:rsid w:val="007C5555"/>
    <w:rsid w:val="007C7BA8"/>
    <w:rsid w:val="007D14FC"/>
    <w:rsid w:val="007D174C"/>
    <w:rsid w:val="007E1795"/>
    <w:rsid w:val="007E23EE"/>
    <w:rsid w:val="007E2F18"/>
    <w:rsid w:val="007E3A4B"/>
    <w:rsid w:val="007E4D43"/>
    <w:rsid w:val="007E6DE2"/>
    <w:rsid w:val="00801AD7"/>
    <w:rsid w:val="00802652"/>
    <w:rsid w:val="008075EB"/>
    <w:rsid w:val="00821E91"/>
    <w:rsid w:val="00822FED"/>
    <w:rsid w:val="00825526"/>
    <w:rsid w:val="008419F7"/>
    <w:rsid w:val="008439F9"/>
    <w:rsid w:val="00844552"/>
    <w:rsid w:val="00844633"/>
    <w:rsid w:val="00851A6E"/>
    <w:rsid w:val="00853B79"/>
    <w:rsid w:val="0085586F"/>
    <w:rsid w:val="00856605"/>
    <w:rsid w:val="008614BB"/>
    <w:rsid w:val="00865476"/>
    <w:rsid w:val="008712D9"/>
    <w:rsid w:val="00880B49"/>
    <w:rsid w:val="00881A50"/>
    <w:rsid w:val="00887E29"/>
    <w:rsid w:val="0089513A"/>
    <w:rsid w:val="008955A2"/>
    <w:rsid w:val="008A496F"/>
    <w:rsid w:val="008A4B13"/>
    <w:rsid w:val="008A5BF8"/>
    <w:rsid w:val="008A74B9"/>
    <w:rsid w:val="008B1400"/>
    <w:rsid w:val="008B2A1B"/>
    <w:rsid w:val="008B5907"/>
    <w:rsid w:val="008B6711"/>
    <w:rsid w:val="008C2335"/>
    <w:rsid w:val="008C7792"/>
    <w:rsid w:val="008D0763"/>
    <w:rsid w:val="008D4F65"/>
    <w:rsid w:val="008E58CB"/>
    <w:rsid w:val="008F1847"/>
    <w:rsid w:val="008F2637"/>
    <w:rsid w:val="008F4675"/>
    <w:rsid w:val="008F577B"/>
    <w:rsid w:val="008F6063"/>
    <w:rsid w:val="008F7E48"/>
    <w:rsid w:val="00902CC3"/>
    <w:rsid w:val="00904179"/>
    <w:rsid w:val="009047FE"/>
    <w:rsid w:val="00906988"/>
    <w:rsid w:val="00912DE1"/>
    <w:rsid w:val="00913C7D"/>
    <w:rsid w:val="009166EA"/>
    <w:rsid w:val="00917DCC"/>
    <w:rsid w:val="009265C3"/>
    <w:rsid w:val="00926637"/>
    <w:rsid w:val="009303F6"/>
    <w:rsid w:val="00932696"/>
    <w:rsid w:val="00935291"/>
    <w:rsid w:val="009460C7"/>
    <w:rsid w:val="009471B7"/>
    <w:rsid w:val="009508D6"/>
    <w:rsid w:val="00963F79"/>
    <w:rsid w:val="0097460E"/>
    <w:rsid w:val="00980580"/>
    <w:rsid w:val="00981212"/>
    <w:rsid w:val="009926A6"/>
    <w:rsid w:val="00994768"/>
    <w:rsid w:val="00995BD7"/>
    <w:rsid w:val="009A1D66"/>
    <w:rsid w:val="009B6364"/>
    <w:rsid w:val="009C1091"/>
    <w:rsid w:val="009D3A65"/>
    <w:rsid w:val="009D6DBF"/>
    <w:rsid w:val="009E57B9"/>
    <w:rsid w:val="009F07B9"/>
    <w:rsid w:val="009F568C"/>
    <w:rsid w:val="00A01BEE"/>
    <w:rsid w:val="00A037AE"/>
    <w:rsid w:val="00A11A0C"/>
    <w:rsid w:val="00A147C0"/>
    <w:rsid w:val="00A17CA5"/>
    <w:rsid w:val="00A259C0"/>
    <w:rsid w:val="00A4112E"/>
    <w:rsid w:val="00A43ED1"/>
    <w:rsid w:val="00A53A06"/>
    <w:rsid w:val="00A578BC"/>
    <w:rsid w:val="00A6133D"/>
    <w:rsid w:val="00A6166A"/>
    <w:rsid w:val="00A64747"/>
    <w:rsid w:val="00A711B3"/>
    <w:rsid w:val="00A73075"/>
    <w:rsid w:val="00A75ADC"/>
    <w:rsid w:val="00A75D4B"/>
    <w:rsid w:val="00A76932"/>
    <w:rsid w:val="00A872FF"/>
    <w:rsid w:val="00A91DD7"/>
    <w:rsid w:val="00A93BB8"/>
    <w:rsid w:val="00A943CD"/>
    <w:rsid w:val="00AA24D9"/>
    <w:rsid w:val="00AA289F"/>
    <w:rsid w:val="00AB15FA"/>
    <w:rsid w:val="00AB366B"/>
    <w:rsid w:val="00AC254E"/>
    <w:rsid w:val="00AC412F"/>
    <w:rsid w:val="00AC7BE7"/>
    <w:rsid w:val="00AD7C8E"/>
    <w:rsid w:val="00AE32D8"/>
    <w:rsid w:val="00AE4B77"/>
    <w:rsid w:val="00AE58F2"/>
    <w:rsid w:val="00AF042A"/>
    <w:rsid w:val="00B025BF"/>
    <w:rsid w:val="00B065C4"/>
    <w:rsid w:val="00B14CA5"/>
    <w:rsid w:val="00B26292"/>
    <w:rsid w:val="00B42083"/>
    <w:rsid w:val="00B46A09"/>
    <w:rsid w:val="00B505C0"/>
    <w:rsid w:val="00B51C77"/>
    <w:rsid w:val="00B53910"/>
    <w:rsid w:val="00B71874"/>
    <w:rsid w:val="00B74A0E"/>
    <w:rsid w:val="00B81775"/>
    <w:rsid w:val="00B916AC"/>
    <w:rsid w:val="00B96973"/>
    <w:rsid w:val="00B977C2"/>
    <w:rsid w:val="00BA0637"/>
    <w:rsid w:val="00BA0AEA"/>
    <w:rsid w:val="00BA1A84"/>
    <w:rsid w:val="00BB1825"/>
    <w:rsid w:val="00BB2EEA"/>
    <w:rsid w:val="00BB6238"/>
    <w:rsid w:val="00BB7269"/>
    <w:rsid w:val="00BD1395"/>
    <w:rsid w:val="00BD2D3F"/>
    <w:rsid w:val="00BD4C80"/>
    <w:rsid w:val="00BD59BC"/>
    <w:rsid w:val="00BF4A05"/>
    <w:rsid w:val="00BF6FBC"/>
    <w:rsid w:val="00C02D48"/>
    <w:rsid w:val="00C06AAE"/>
    <w:rsid w:val="00C21359"/>
    <w:rsid w:val="00C224A2"/>
    <w:rsid w:val="00C22739"/>
    <w:rsid w:val="00C22816"/>
    <w:rsid w:val="00C253EE"/>
    <w:rsid w:val="00C27392"/>
    <w:rsid w:val="00C55910"/>
    <w:rsid w:val="00C5649A"/>
    <w:rsid w:val="00C62977"/>
    <w:rsid w:val="00C64602"/>
    <w:rsid w:val="00C70045"/>
    <w:rsid w:val="00C87C21"/>
    <w:rsid w:val="00C9099A"/>
    <w:rsid w:val="00C914A0"/>
    <w:rsid w:val="00C95AFE"/>
    <w:rsid w:val="00C963C7"/>
    <w:rsid w:val="00CA01FA"/>
    <w:rsid w:val="00CA3277"/>
    <w:rsid w:val="00CA5368"/>
    <w:rsid w:val="00CA63E2"/>
    <w:rsid w:val="00CB142F"/>
    <w:rsid w:val="00CB25A7"/>
    <w:rsid w:val="00CB35CC"/>
    <w:rsid w:val="00CB7EDB"/>
    <w:rsid w:val="00CC2C01"/>
    <w:rsid w:val="00CC5F92"/>
    <w:rsid w:val="00CC7863"/>
    <w:rsid w:val="00CD1E52"/>
    <w:rsid w:val="00CE27D9"/>
    <w:rsid w:val="00CE3799"/>
    <w:rsid w:val="00CE60B4"/>
    <w:rsid w:val="00CF3A71"/>
    <w:rsid w:val="00CF5576"/>
    <w:rsid w:val="00CF72A6"/>
    <w:rsid w:val="00D01880"/>
    <w:rsid w:val="00D01981"/>
    <w:rsid w:val="00D025EC"/>
    <w:rsid w:val="00D13B99"/>
    <w:rsid w:val="00D17833"/>
    <w:rsid w:val="00D219BD"/>
    <w:rsid w:val="00D235E7"/>
    <w:rsid w:val="00D25DC1"/>
    <w:rsid w:val="00D26657"/>
    <w:rsid w:val="00D330D1"/>
    <w:rsid w:val="00D449D8"/>
    <w:rsid w:val="00D473DB"/>
    <w:rsid w:val="00D55877"/>
    <w:rsid w:val="00D56EFC"/>
    <w:rsid w:val="00D608CA"/>
    <w:rsid w:val="00D63EF5"/>
    <w:rsid w:val="00D67F74"/>
    <w:rsid w:val="00D70CBC"/>
    <w:rsid w:val="00D73B75"/>
    <w:rsid w:val="00D8103C"/>
    <w:rsid w:val="00D83BCD"/>
    <w:rsid w:val="00D91C5D"/>
    <w:rsid w:val="00D97385"/>
    <w:rsid w:val="00D97930"/>
    <w:rsid w:val="00D97D21"/>
    <w:rsid w:val="00DA01E2"/>
    <w:rsid w:val="00DA4802"/>
    <w:rsid w:val="00DC0566"/>
    <w:rsid w:val="00DC23B6"/>
    <w:rsid w:val="00DD34B3"/>
    <w:rsid w:val="00DD5DA7"/>
    <w:rsid w:val="00DD626C"/>
    <w:rsid w:val="00DE3B36"/>
    <w:rsid w:val="00DF211C"/>
    <w:rsid w:val="00E02CC3"/>
    <w:rsid w:val="00E04983"/>
    <w:rsid w:val="00E0561C"/>
    <w:rsid w:val="00E06522"/>
    <w:rsid w:val="00E071B9"/>
    <w:rsid w:val="00E109D0"/>
    <w:rsid w:val="00E12C7D"/>
    <w:rsid w:val="00E12F22"/>
    <w:rsid w:val="00E251F1"/>
    <w:rsid w:val="00E363FC"/>
    <w:rsid w:val="00E41563"/>
    <w:rsid w:val="00E4486F"/>
    <w:rsid w:val="00E476C5"/>
    <w:rsid w:val="00E52D18"/>
    <w:rsid w:val="00E56666"/>
    <w:rsid w:val="00E60D76"/>
    <w:rsid w:val="00E621C9"/>
    <w:rsid w:val="00E625B5"/>
    <w:rsid w:val="00E6367F"/>
    <w:rsid w:val="00E809E7"/>
    <w:rsid w:val="00E83CC9"/>
    <w:rsid w:val="00E86499"/>
    <w:rsid w:val="00E90B8D"/>
    <w:rsid w:val="00E95822"/>
    <w:rsid w:val="00EA075D"/>
    <w:rsid w:val="00EA0EDD"/>
    <w:rsid w:val="00EA25E1"/>
    <w:rsid w:val="00EA366E"/>
    <w:rsid w:val="00EB0FAA"/>
    <w:rsid w:val="00EB26AF"/>
    <w:rsid w:val="00EB520D"/>
    <w:rsid w:val="00EB54F9"/>
    <w:rsid w:val="00EB6D87"/>
    <w:rsid w:val="00EB6FD5"/>
    <w:rsid w:val="00EB7159"/>
    <w:rsid w:val="00EC188E"/>
    <w:rsid w:val="00EC2C55"/>
    <w:rsid w:val="00ED110E"/>
    <w:rsid w:val="00EE2055"/>
    <w:rsid w:val="00EE2AE7"/>
    <w:rsid w:val="00EF675E"/>
    <w:rsid w:val="00EF7D2C"/>
    <w:rsid w:val="00F04CDA"/>
    <w:rsid w:val="00F05B4D"/>
    <w:rsid w:val="00F17D7C"/>
    <w:rsid w:val="00F209D0"/>
    <w:rsid w:val="00F2469D"/>
    <w:rsid w:val="00F25D8F"/>
    <w:rsid w:val="00F274CA"/>
    <w:rsid w:val="00F34537"/>
    <w:rsid w:val="00F41F30"/>
    <w:rsid w:val="00F56BCE"/>
    <w:rsid w:val="00F56C51"/>
    <w:rsid w:val="00F62884"/>
    <w:rsid w:val="00F64CCF"/>
    <w:rsid w:val="00F65965"/>
    <w:rsid w:val="00F65D68"/>
    <w:rsid w:val="00F672C3"/>
    <w:rsid w:val="00F70DB8"/>
    <w:rsid w:val="00F74921"/>
    <w:rsid w:val="00F7551F"/>
    <w:rsid w:val="00F76DBB"/>
    <w:rsid w:val="00F76DC3"/>
    <w:rsid w:val="00FA093F"/>
    <w:rsid w:val="00FA6428"/>
    <w:rsid w:val="00FB2532"/>
    <w:rsid w:val="00FC02BD"/>
    <w:rsid w:val="00FC17DD"/>
    <w:rsid w:val="00FE1BC4"/>
    <w:rsid w:val="00FE2F07"/>
    <w:rsid w:val="00FE5EC6"/>
    <w:rsid w:val="00FE7571"/>
    <w:rsid w:val="00FF25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A5816E"/>
  <w15:chartTrackingRefBased/>
  <w15:docId w15:val="{CB6CA8AF-54A3-6543-BCE2-AA751DCF56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12C7D"/>
  </w:style>
  <w:style w:type="paragraph" w:styleId="1">
    <w:name w:val="heading 1"/>
    <w:basedOn w:val="a"/>
    <w:next w:val="a"/>
    <w:link w:val="10"/>
    <w:uiPriority w:val="9"/>
    <w:qFormat/>
    <w:rsid w:val="003D1C1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3D1C1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CA01FA"/>
    <w:pPr>
      <w:keepNext/>
      <w:keepLines/>
      <w:spacing w:before="40"/>
      <w:outlineLvl w:val="2"/>
    </w:pPr>
    <w:rPr>
      <w:rFonts w:asciiTheme="majorHAnsi" w:eastAsiaTheme="majorEastAsia" w:hAnsiTheme="majorHAnsi" w:cstheme="majorBidi"/>
      <w:color w:val="1F3763" w:themeColor="accent1" w:themeShade="7F"/>
    </w:rPr>
  </w:style>
  <w:style w:type="paragraph" w:styleId="4">
    <w:name w:val="heading 4"/>
    <w:basedOn w:val="a"/>
    <w:next w:val="a"/>
    <w:link w:val="40"/>
    <w:uiPriority w:val="9"/>
    <w:unhideWhenUsed/>
    <w:qFormat/>
    <w:rsid w:val="00CA01FA"/>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rsid w:val="00CA01FA"/>
    <w:pPr>
      <w:keepNext/>
      <w:keepLines/>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unhideWhenUsed/>
    <w:qFormat/>
    <w:rsid w:val="00CA01FA"/>
    <w:pPr>
      <w:keepNext/>
      <w:keepLines/>
      <w:spacing w:before="4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unhideWhenUsed/>
    <w:qFormat/>
    <w:rsid w:val="00CA01FA"/>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3D1C17"/>
    <w:rPr>
      <w:color w:val="0563C1" w:themeColor="hyperlink"/>
      <w:u w:val="single"/>
    </w:rPr>
  </w:style>
  <w:style w:type="character" w:styleId="a4">
    <w:name w:val="Unresolved Mention"/>
    <w:basedOn w:val="a0"/>
    <w:uiPriority w:val="99"/>
    <w:semiHidden/>
    <w:unhideWhenUsed/>
    <w:rsid w:val="003D1C17"/>
    <w:rPr>
      <w:color w:val="605E5C"/>
      <w:shd w:val="clear" w:color="auto" w:fill="E1DFDD"/>
    </w:rPr>
  </w:style>
  <w:style w:type="character" w:customStyle="1" w:styleId="10">
    <w:name w:val="标题 1 字符"/>
    <w:basedOn w:val="a0"/>
    <w:link w:val="1"/>
    <w:uiPriority w:val="9"/>
    <w:rsid w:val="003D1C17"/>
    <w:rPr>
      <w:rFonts w:asciiTheme="majorHAnsi" w:eastAsiaTheme="majorEastAsia" w:hAnsiTheme="majorHAnsi" w:cstheme="majorBidi"/>
      <w:color w:val="2F5496" w:themeColor="accent1" w:themeShade="BF"/>
      <w:sz w:val="32"/>
      <w:szCs w:val="32"/>
    </w:rPr>
  </w:style>
  <w:style w:type="character" w:customStyle="1" w:styleId="20">
    <w:name w:val="标题 2 字符"/>
    <w:basedOn w:val="a0"/>
    <w:link w:val="2"/>
    <w:uiPriority w:val="9"/>
    <w:rsid w:val="003D1C17"/>
    <w:rPr>
      <w:rFonts w:asciiTheme="majorHAnsi" w:eastAsiaTheme="majorEastAsia" w:hAnsiTheme="majorHAnsi" w:cstheme="majorBidi"/>
      <w:color w:val="2F5496" w:themeColor="accent1" w:themeShade="BF"/>
      <w:sz w:val="26"/>
      <w:szCs w:val="26"/>
    </w:rPr>
  </w:style>
  <w:style w:type="paragraph" w:styleId="a5">
    <w:name w:val="Normal (Web)"/>
    <w:basedOn w:val="a"/>
    <w:uiPriority w:val="99"/>
    <w:unhideWhenUsed/>
    <w:rsid w:val="003D1C17"/>
    <w:pPr>
      <w:spacing w:before="100" w:beforeAutospacing="1" w:after="100" w:afterAutospacing="1"/>
    </w:pPr>
    <w:rPr>
      <w:rFonts w:ascii="Times New Roman" w:eastAsia="Times New Roman" w:hAnsi="Times New Roman" w:cs="Times New Roman"/>
    </w:rPr>
  </w:style>
  <w:style w:type="paragraph" w:styleId="HTML">
    <w:name w:val="HTML Preformatted"/>
    <w:basedOn w:val="a"/>
    <w:link w:val="HTML0"/>
    <w:uiPriority w:val="99"/>
    <w:unhideWhenUsed/>
    <w:rsid w:val="003D1C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0">
    <w:name w:val="HTML 预设格式 字符"/>
    <w:basedOn w:val="a0"/>
    <w:link w:val="HTML"/>
    <w:uiPriority w:val="99"/>
    <w:rsid w:val="003D1C17"/>
    <w:rPr>
      <w:rFonts w:ascii="Courier New" w:eastAsia="Times New Roman" w:hAnsi="Courier New" w:cs="Courier New"/>
      <w:sz w:val="20"/>
      <w:szCs w:val="20"/>
    </w:rPr>
  </w:style>
  <w:style w:type="character" w:customStyle="1" w:styleId="pl-c1">
    <w:name w:val="pl-c1"/>
    <w:basedOn w:val="a0"/>
    <w:rsid w:val="003D1C17"/>
  </w:style>
  <w:style w:type="character" w:customStyle="1" w:styleId="pl-cce">
    <w:name w:val="pl-cce"/>
    <w:basedOn w:val="a0"/>
    <w:rsid w:val="003D1C17"/>
  </w:style>
  <w:style w:type="character" w:customStyle="1" w:styleId="pl-c">
    <w:name w:val="pl-c"/>
    <w:basedOn w:val="a0"/>
    <w:rsid w:val="003D1C17"/>
  </w:style>
  <w:style w:type="character" w:styleId="HTML1">
    <w:name w:val="HTML Code"/>
    <w:basedOn w:val="a0"/>
    <w:uiPriority w:val="99"/>
    <w:semiHidden/>
    <w:unhideWhenUsed/>
    <w:rsid w:val="003D1C17"/>
    <w:rPr>
      <w:rFonts w:ascii="Courier New" w:eastAsia="Times New Roman" w:hAnsi="Courier New" w:cs="Courier New"/>
      <w:sz w:val="20"/>
      <w:szCs w:val="20"/>
    </w:rPr>
  </w:style>
  <w:style w:type="character" w:customStyle="1" w:styleId="30">
    <w:name w:val="标题 3 字符"/>
    <w:basedOn w:val="a0"/>
    <w:link w:val="3"/>
    <w:uiPriority w:val="9"/>
    <w:rsid w:val="00CA01FA"/>
    <w:rPr>
      <w:rFonts w:asciiTheme="majorHAnsi" w:eastAsiaTheme="majorEastAsia" w:hAnsiTheme="majorHAnsi" w:cstheme="majorBidi"/>
      <w:color w:val="1F3763" w:themeColor="accent1" w:themeShade="7F"/>
    </w:rPr>
  </w:style>
  <w:style w:type="character" w:customStyle="1" w:styleId="40">
    <w:name w:val="标题 4 字符"/>
    <w:basedOn w:val="a0"/>
    <w:link w:val="4"/>
    <w:uiPriority w:val="9"/>
    <w:rsid w:val="00CA01FA"/>
    <w:rPr>
      <w:rFonts w:asciiTheme="majorHAnsi" w:eastAsiaTheme="majorEastAsia" w:hAnsiTheme="majorHAnsi" w:cstheme="majorBidi"/>
      <w:i/>
      <w:iCs/>
      <w:color w:val="2F5496" w:themeColor="accent1" w:themeShade="BF"/>
    </w:rPr>
  </w:style>
  <w:style w:type="character" w:customStyle="1" w:styleId="50">
    <w:name w:val="标题 5 字符"/>
    <w:basedOn w:val="a0"/>
    <w:link w:val="5"/>
    <w:uiPriority w:val="9"/>
    <w:rsid w:val="00CA01FA"/>
    <w:rPr>
      <w:rFonts w:asciiTheme="majorHAnsi" w:eastAsiaTheme="majorEastAsia" w:hAnsiTheme="majorHAnsi" w:cstheme="majorBidi"/>
      <w:color w:val="2F5496" w:themeColor="accent1" w:themeShade="BF"/>
    </w:rPr>
  </w:style>
  <w:style w:type="character" w:customStyle="1" w:styleId="60">
    <w:name w:val="标题 6 字符"/>
    <w:basedOn w:val="a0"/>
    <w:link w:val="6"/>
    <w:uiPriority w:val="9"/>
    <w:rsid w:val="00CA01FA"/>
    <w:rPr>
      <w:rFonts w:asciiTheme="majorHAnsi" w:eastAsiaTheme="majorEastAsia" w:hAnsiTheme="majorHAnsi" w:cstheme="majorBidi"/>
      <w:color w:val="1F3763" w:themeColor="accent1" w:themeShade="7F"/>
    </w:rPr>
  </w:style>
  <w:style w:type="character" w:customStyle="1" w:styleId="70">
    <w:name w:val="标题 7 字符"/>
    <w:basedOn w:val="a0"/>
    <w:link w:val="7"/>
    <w:uiPriority w:val="9"/>
    <w:rsid w:val="00CA01FA"/>
    <w:rPr>
      <w:rFonts w:asciiTheme="majorHAnsi" w:eastAsiaTheme="majorEastAsia" w:hAnsiTheme="majorHAnsi" w:cstheme="majorBidi"/>
      <w:i/>
      <w:iCs/>
      <w:color w:val="1F3763" w:themeColor="accent1" w:themeShade="7F"/>
    </w:rPr>
  </w:style>
  <w:style w:type="character" w:styleId="a6">
    <w:name w:val="FollowedHyperlink"/>
    <w:basedOn w:val="a0"/>
    <w:uiPriority w:val="99"/>
    <w:semiHidden/>
    <w:unhideWhenUsed/>
    <w:rsid w:val="00FC17DD"/>
    <w:rPr>
      <w:color w:val="954F72" w:themeColor="followedHyperlink"/>
      <w:u w:val="single"/>
    </w:rPr>
  </w:style>
  <w:style w:type="paragraph" w:styleId="a7">
    <w:name w:val="footer"/>
    <w:basedOn w:val="a"/>
    <w:link w:val="a8"/>
    <w:uiPriority w:val="99"/>
    <w:unhideWhenUsed/>
    <w:rsid w:val="00C27392"/>
    <w:pPr>
      <w:tabs>
        <w:tab w:val="center" w:pos="4680"/>
        <w:tab w:val="right" w:pos="9360"/>
      </w:tabs>
    </w:pPr>
  </w:style>
  <w:style w:type="character" w:customStyle="1" w:styleId="a8">
    <w:name w:val="页脚 字符"/>
    <w:basedOn w:val="a0"/>
    <w:link w:val="a7"/>
    <w:uiPriority w:val="99"/>
    <w:rsid w:val="00C27392"/>
  </w:style>
  <w:style w:type="character" w:styleId="a9">
    <w:name w:val="page number"/>
    <w:basedOn w:val="a0"/>
    <w:uiPriority w:val="99"/>
    <w:semiHidden/>
    <w:unhideWhenUsed/>
    <w:rsid w:val="00C27392"/>
  </w:style>
  <w:style w:type="paragraph" w:styleId="aa">
    <w:name w:val="header"/>
    <w:basedOn w:val="a"/>
    <w:link w:val="ab"/>
    <w:uiPriority w:val="99"/>
    <w:unhideWhenUsed/>
    <w:rsid w:val="00C27392"/>
    <w:pPr>
      <w:tabs>
        <w:tab w:val="center" w:pos="4680"/>
        <w:tab w:val="right" w:pos="9360"/>
      </w:tabs>
    </w:pPr>
  </w:style>
  <w:style w:type="character" w:customStyle="1" w:styleId="ab">
    <w:name w:val="页眉 字符"/>
    <w:basedOn w:val="a0"/>
    <w:link w:val="aa"/>
    <w:uiPriority w:val="99"/>
    <w:rsid w:val="00C27392"/>
  </w:style>
  <w:style w:type="paragraph" w:styleId="ac">
    <w:name w:val="List Paragraph"/>
    <w:basedOn w:val="a"/>
    <w:uiPriority w:val="34"/>
    <w:qFormat/>
    <w:rsid w:val="00C27392"/>
    <w:pPr>
      <w:ind w:left="720"/>
      <w:contextualSpacing/>
    </w:pPr>
  </w:style>
  <w:style w:type="paragraph" w:styleId="TOC">
    <w:name w:val="TOC Heading"/>
    <w:basedOn w:val="1"/>
    <w:next w:val="a"/>
    <w:uiPriority w:val="39"/>
    <w:unhideWhenUsed/>
    <w:qFormat/>
    <w:rsid w:val="00520A58"/>
    <w:pPr>
      <w:spacing w:before="480" w:line="276" w:lineRule="auto"/>
      <w:outlineLvl w:val="9"/>
    </w:pPr>
    <w:rPr>
      <w:b/>
      <w:bCs/>
      <w:sz w:val="28"/>
      <w:szCs w:val="28"/>
      <w:lang w:eastAsia="en-US"/>
    </w:rPr>
  </w:style>
  <w:style w:type="paragraph" w:styleId="TOC1">
    <w:name w:val="toc 1"/>
    <w:basedOn w:val="a"/>
    <w:next w:val="a"/>
    <w:autoRedefine/>
    <w:uiPriority w:val="39"/>
    <w:unhideWhenUsed/>
    <w:rsid w:val="00520A58"/>
    <w:pPr>
      <w:spacing w:before="120"/>
    </w:pPr>
    <w:rPr>
      <w:b/>
      <w:bCs/>
      <w:i/>
      <w:iCs/>
    </w:rPr>
  </w:style>
  <w:style w:type="paragraph" w:styleId="TOC2">
    <w:name w:val="toc 2"/>
    <w:basedOn w:val="a"/>
    <w:next w:val="a"/>
    <w:autoRedefine/>
    <w:uiPriority w:val="39"/>
    <w:unhideWhenUsed/>
    <w:rsid w:val="00520A58"/>
    <w:pPr>
      <w:spacing w:before="120"/>
      <w:ind w:left="240"/>
    </w:pPr>
    <w:rPr>
      <w:b/>
      <w:bCs/>
      <w:sz w:val="22"/>
      <w:szCs w:val="22"/>
    </w:rPr>
  </w:style>
  <w:style w:type="paragraph" w:styleId="TOC3">
    <w:name w:val="toc 3"/>
    <w:basedOn w:val="a"/>
    <w:next w:val="a"/>
    <w:autoRedefine/>
    <w:uiPriority w:val="39"/>
    <w:semiHidden/>
    <w:unhideWhenUsed/>
    <w:rsid w:val="00520A58"/>
    <w:pPr>
      <w:ind w:left="480"/>
    </w:pPr>
    <w:rPr>
      <w:sz w:val="20"/>
      <w:szCs w:val="20"/>
    </w:rPr>
  </w:style>
  <w:style w:type="paragraph" w:styleId="TOC4">
    <w:name w:val="toc 4"/>
    <w:basedOn w:val="a"/>
    <w:next w:val="a"/>
    <w:autoRedefine/>
    <w:uiPriority w:val="39"/>
    <w:semiHidden/>
    <w:unhideWhenUsed/>
    <w:rsid w:val="00520A58"/>
    <w:pPr>
      <w:ind w:left="720"/>
    </w:pPr>
    <w:rPr>
      <w:sz w:val="20"/>
      <w:szCs w:val="20"/>
    </w:rPr>
  </w:style>
  <w:style w:type="paragraph" w:styleId="TOC5">
    <w:name w:val="toc 5"/>
    <w:basedOn w:val="a"/>
    <w:next w:val="a"/>
    <w:autoRedefine/>
    <w:uiPriority w:val="39"/>
    <w:semiHidden/>
    <w:unhideWhenUsed/>
    <w:rsid w:val="00520A58"/>
    <w:pPr>
      <w:ind w:left="960"/>
    </w:pPr>
    <w:rPr>
      <w:sz w:val="20"/>
      <w:szCs w:val="20"/>
    </w:rPr>
  </w:style>
  <w:style w:type="paragraph" w:styleId="TOC6">
    <w:name w:val="toc 6"/>
    <w:basedOn w:val="a"/>
    <w:next w:val="a"/>
    <w:autoRedefine/>
    <w:uiPriority w:val="39"/>
    <w:semiHidden/>
    <w:unhideWhenUsed/>
    <w:rsid w:val="00520A58"/>
    <w:pPr>
      <w:ind w:left="1200"/>
    </w:pPr>
    <w:rPr>
      <w:sz w:val="20"/>
      <w:szCs w:val="20"/>
    </w:rPr>
  </w:style>
  <w:style w:type="paragraph" w:styleId="TOC7">
    <w:name w:val="toc 7"/>
    <w:basedOn w:val="a"/>
    <w:next w:val="a"/>
    <w:autoRedefine/>
    <w:uiPriority w:val="39"/>
    <w:semiHidden/>
    <w:unhideWhenUsed/>
    <w:rsid w:val="00520A58"/>
    <w:pPr>
      <w:ind w:left="1440"/>
    </w:pPr>
    <w:rPr>
      <w:sz w:val="20"/>
      <w:szCs w:val="20"/>
    </w:rPr>
  </w:style>
  <w:style w:type="paragraph" w:styleId="TOC8">
    <w:name w:val="toc 8"/>
    <w:basedOn w:val="a"/>
    <w:next w:val="a"/>
    <w:autoRedefine/>
    <w:uiPriority w:val="39"/>
    <w:semiHidden/>
    <w:unhideWhenUsed/>
    <w:rsid w:val="00520A58"/>
    <w:pPr>
      <w:ind w:left="1680"/>
    </w:pPr>
    <w:rPr>
      <w:sz w:val="20"/>
      <w:szCs w:val="20"/>
    </w:rPr>
  </w:style>
  <w:style w:type="paragraph" w:styleId="TOC9">
    <w:name w:val="toc 9"/>
    <w:basedOn w:val="a"/>
    <w:next w:val="a"/>
    <w:autoRedefine/>
    <w:uiPriority w:val="39"/>
    <w:semiHidden/>
    <w:unhideWhenUsed/>
    <w:rsid w:val="00520A58"/>
    <w:pPr>
      <w:ind w:left="1920"/>
    </w:pPr>
    <w:rPr>
      <w:sz w:val="20"/>
      <w:szCs w:val="20"/>
    </w:rPr>
  </w:style>
  <w:style w:type="paragraph" w:styleId="ad">
    <w:name w:val="Balloon Text"/>
    <w:basedOn w:val="a"/>
    <w:link w:val="ae"/>
    <w:uiPriority w:val="99"/>
    <w:semiHidden/>
    <w:unhideWhenUsed/>
    <w:rsid w:val="000523AF"/>
    <w:rPr>
      <w:rFonts w:ascii="Times New Roman" w:hAnsi="Times New Roman" w:cs="Times New Roman"/>
      <w:sz w:val="18"/>
      <w:szCs w:val="18"/>
    </w:rPr>
  </w:style>
  <w:style w:type="character" w:customStyle="1" w:styleId="ae">
    <w:name w:val="批注框文本 字符"/>
    <w:basedOn w:val="a0"/>
    <w:link w:val="ad"/>
    <w:uiPriority w:val="99"/>
    <w:semiHidden/>
    <w:rsid w:val="000523AF"/>
    <w:rPr>
      <w:rFonts w:ascii="Times New Roman" w:hAnsi="Times New Roman" w:cs="Times New Roman"/>
      <w:sz w:val="18"/>
      <w:szCs w:val="18"/>
    </w:rPr>
  </w:style>
  <w:style w:type="character" w:styleId="af">
    <w:name w:val="Strong"/>
    <w:basedOn w:val="a0"/>
    <w:uiPriority w:val="22"/>
    <w:qFormat/>
    <w:rsid w:val="00AD7C8E"/>
    <w:rPr>
      <w:b/>
      <w:bCs/>
    </w:rPr>
  </w:style>
  <w:style w:type="paragraph" w:styleId="af0">
    <w:name w:val="caption"/>
    <w:basedOn w:val="a"/>
    <w:next w:val="a"/>
    <w:uiPriority w:val="35"/>
    <w:unhideWhenUsed/>
    <w:qFormat/>
    <w:rsid w:val="00332174"/>
    <w:pPr>
      <w:spacing w:after="200"/>
    </w:pPr>
    <w:rPr>
      <w:rFonts w:ascii="Times New Roman" w:eastAsia="Times New Roman" w:hAnsi="Times New Roman" w:cs="Times New Roman"/>
      <w:i/>
      <w:iCs/>
      <w:color w:val="44546A" w:themeColor="text2"/>
      <w:sz w:val="18"/>
      <w:szCs w:val="18"/>
    </w:rPr>
  </w:style>
  <w:style w:type="paragraph" w:customStyle="1" w:styleId="Normal1">
    <w:name w:val="Normal1"/>
    <w:rsid w:val="00621F9E"/>
    <w:pPr>
      <w:pBdr>
        <w:top w:val="nil"/>
        <w:left w:val="nil"/>
        <w:bottom w:val="nil"/>
        <w:right w:val="nil"/>
        <w:between w:val="nil"/>
      </w:pBdr>
      <w:spacing w:line="276" w:lineRule="auto"/>
    </w:pPr>
    <w:rPr>
      <w:rFonts w:ascii="Arial" w:eastAsia="宋体" w:hAnsi="Arial" w:cs="Arial"/>
      <w:color w:val="000000"/>
      <w:sz w:val="22"/>
      <w:szCs w:val="22"/>
      <w:lang w:val="en" w:eastAsia="en-US"/>
    </w:rPr>
  </w:style>
  <w:style w:type="character" w:customStyle="1" w:styleId="highwire-cite-metadata-doi">
    <w:name w:val="highwire-cite-metadata-doi"/>
    <w:basedOn w:val="a0"/>
    <w:rsid w:val="00764AD8"/>
  </w:style>
  <w:style w:type="character" w:styleId="af1">
    <w:name w:val="Emphasis"/>
    <w:basedOn w:val="a0"/>
    <w:uiPriority w:val="20"/>
    <w:qFormat/>
    <w:rsid w:val="000668A7"/>
    <w:rPr>
      <w:i/>
      <w:iCs/>
    </w:rPr>
  </w:style>
  <w:style w:type="table" w:styleId="af2">
    <w:name w:val="Table Grid"/>
    <w:basedOn w:val="a1"/>
    <w:uiPriority w:val="39"/>
    <w:rsid w:val="000668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e">
    <w:name w:val="pre"/>
    <w:basedOn w:val="a0"/>
    <w:rsid w:val="00204473"/>
  </w:style>
  <w:style w:type="paragraph" w:styleId="af3">
    <w:name w:val="Revision"/>
    <w:hidden/>
    <w:uiPriority w:val="99"/>
    <w:semiHidden/>
    <w:rsid w:val="00147C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339766">
      <w:bodyDiv w:val="1"/>
      <w:marLeft w:val="0"/>
      <w:marRight w:val="0"/>
      <w:marTop w:val="0"/>
      <w:marBottom w:val="0"/>
      <w:divBdr>
        <w:top w:val="none" w:sz="0" w:space="0" w:color="auto"/>
        <w:left w:val="none" w:sz="0" w:space="0" w:color="auto"/>
        <w:bottom w:val="none" w:sz="0" w:space="0" w:color="auto"/>
        <w:right w:val="none" w:sz="0" w:space="0" w:color="auto"/>
      </w:divBdr>
    </w:div>
    <w:div w:id="493229809">
      <w:bodyDiv w:val="1"/>
      <w:marLeft w:val="0"/>
      <w:marRight w:val="0"/>
      <w:marTop w:val="0"/>
      <w:marBottom w:val="0"/>
      <w:divBdr>
        <w:top w:val="none" w:sz="0" w:space="0" w:color="auto"/>
        <w:left w:val="none" w:sz="0" w:space="0" w:color="auto"/>
        <w:bottom w:val="none" w:sz="0" w:space="0" w:color="auto"/>
        <w:right w:val="none" w:sz="0" w:space="0" w:color="auto"/>
      </w:divBdr>
      <w:divsChild>
        <w:div w:id="1755784427">
          <w:marLeft w:val="0"/>
          <w:marRight w:val="0"/>
          <w:marTop w:val="0"/>
          <w:marBottom w:val="0"/>
          <w:divBdr>
            <w:top w:val="none" w:sz="0" w:space="0" w:color="auto"/>
            <w:left w:val="none" w:sz="0" w:space="0" w:color="auto"/>
            <w:bottom w:val="none" w:sz="0" w:space="0" w:color="auto"/>
            <w:right w:val="none" w:sz="0" w:space="0" w:color="auto"/>
          </w:divBdr>
        </w:div>
        <w:div w:id="1565216493">
          <w:marLeft w:val="0"/>
          <w:marRight w:val="0"/>
          <w:marTop w:val="0"/>
          <w:marBottom w:val="0"/>
          <w:divBdr>
            <w:top w:val="none" w:sz="0" w:space="0" w:color="auto"/>
            <w:left w:val="none" w:sz="0" w:space="0" w:color="auto"/>
            <w:bottom w:val="none" w:sz="0" w:space="0" w:color="auto"/>
            <w:right w:val="none" w:sz="0" w:space="0" w:color="auto"/>
          </w:divBdr>
        </w:div>
        <w:div w:id="1940259768">
          <w:marLeft w:val="0"/>
          <w:marRight w:val="0"/>
          <w:marTop w:val="0"/>
          <w:marBottom w:val="0"/>
          <w:divBdr>
            <w:top w:val="none" w:sz="0" w:space="0" w:color="auto"/>
            <w:left w:val="none" w:sz="0" w:space="0" w:color="auto"/>
            <w:bottom w:val="none" w:sz="0" w:space="0" w:color="auto"/>
            <w:right w:val="none" w:sz="0" w:space="0" w:color="auto"/>
          </w:divBdr>
        </w:div>
        <w:div w:id="1126462317">
          <w:marLeft w:val="0"/>
          <w:marRight w:val="0"/>
          <w:marTop w:val="0"/>
          <w:marBottom w:val="0"/>
          <w:divBdr>
            <w:top w:val="none" w:sz="0" w:space="0" w:color="auto"/>
            <w:left w:val="none" w:sz="0" w:space="0" w:color="auto"/>
            <w:bottom w:val="none" w:sz="0" w:space="0" w:color="auto"/>
            <w:right w:val="none" w:sz="0" w:space="0" w:color="auto"/>
          </w:divBdr>
        </w:div>
        <w:div w:id="1134173345">
          <w:marLeft w:val="0"/>
          <w:marRight w:val="0"/>
          <w:marTop w:val="0"/>
          <w:marBottom w:val="0"/>
          <w:divBdr>
            <w:top w:val="none" w:sz="0" w:space="0" w:color="auto"/>
            <w:left w:val="none" w:sz="0" w:space="0" w:color="auto"/>
            <w:bottom w:val="none" w:sz="0" w:space="0" w:color="auto"/>
            <w:right w:val="none" w:sz="0" w:space="0" w:color="auto"/>
          </w:divBdr>
        </w:div>
        <w:div w:id="1607880242">
          <w:marLeft w:val="0"/>
          <w:marRight w:val="0"/>
          <w:marTop w:val="0"/>
          <w:marBottom w:val="0"/>
          <w:divBdr>
            <w:top w:val="none" w:sz="0" w:space="0" w:color="auto"/>
            <w:left w:val="none" w:sz="0" w:space="0" w:color="auto"/>
            <w:bottom w:val="none" w:sz="0" w:space="0" w:color="auto"/>
            <w:right w:val="none" w:sz="0" w:space="0" w:color="auto"/>
          </w:divBdr>
        </w:div>
        <w:div w:id="1726029023">
          <w:marLeft w:val="0"/>
          <w:marRight w:val="0"/>
          <w:marTop w:val="0"/>
          <w:marBottom w:val="0"/>
          <w:divBdr>
            <w:top w:val="none" w:sz="0" w:space="0" w:color="auto"/>
            <w:left w:val="none" w:sz="0" w:space="0" w:color="auto"/>
            <w:bottom w:val="none" w:sz="0" w:space="0" w:color="auto"/>
            <w:right w:val="none" w:sz="0" w:space="0" w:color="auto"/>
          </w:divBdr>
        </w:div>
        <w:div w:id="716784312">
          <w:marLeft w:val="0"/>
          <w:marRight w:val="0"/>
          <w:marTop w:val="0"/>
          <w:marBottom w:val="0"/>
          <w:divBdr>
            <w:top w:val="none" w:sz="0" w:space="0" w:color="auto"/>
            <w:left w:val="none" w:sz="0" w:space="0" w:color="auto"/>
            <w:bottom w:val="none" w:sz="0" w:space="0" w:color="auto"/>
            <w:right w:val="none" w:sz="0" w:space="0" w:color="auto"/>
          </w:divBdr>
        </w:div>
        <w:div w:id="754741711">
          <w:marLeft w:val="0"/>
          <w:marRight w:val="0"/>
          <w:marTop w:val="0"/>
          <w:marBottom w:val="0"/>
          <w:divBdr>
            <w:top w:val="none" w:sz="0" w:space="0" w:color="auto"/>
            <w:left w:val="none" w:sz="0" w:space="0" w:color="auto"/>
            <w:bottom w:val="none" w:sz="0" w:space="0" w:color="auto"/>
            <w:right w:val="none" w:sz="0" w:space="0" w:color="auto"/>
          </w:divBdr>
        </w:div>
        <w:div w:id="1223559785">
          <w:marLeft w:val="0"/>
          <w:marRight w:val="0"/>
          <w:marTop w:val="0"/>
          <w:marBottom w:val="0"/>
          <w:divBdr>
            <w:top w:val="none" w:sz="0" w:space="0" w:color="auto"/>
            <w:left w:val="none" w:sz="0" w:space="0" w:color="auto"/>
            <w:bottom w:val="none" w:sz="0" w:space="0" w:color="auto"/>
            <w:right w:val="none" w:sz="0" w:space="0" w:color="auto"/>
          </w:divBdr>
        </w:div>
        <w:div w:id="1894846894">
          <w:marLeft w:val="0"/>
          <w:marRight w:val="0"/>
          <w:marTop w:val="0"/>
          <w:marBottom w:val="0"/>
          <w:divBdr>
            <w:top w:val="none" w:sz="0" w:space="0" w:color="auto"/>
            <w:left w:val="none" w:sz="0" w:space="0" w:color="auto"/>
            <w:bottom w:val="none" w:sz="0" w:space="0" w:color="auto"/>
            <w:right w:val="none" w:sz="0" w:space="0" w:color="auto"/>
          </w:divBdr>
        </w:div>
        <w:div w:id="1156454462">
          <w:marLeft w:val="0"/>
          <w:marRight w:val="0"/>
          <w:marTop w:val="0"/>
          <w:marBottom w:val="0"/>
          <w:divBdr>
            <w:top w:val="none" w:sz="0" w:space="0" w:color="auto"/>
            <w:left w:val="none" w:sz="0" w:space="0" w:color="auto"/>
            <w:bottom w:val="none" w:sz="0" w:space="0" w:color="auto"/>
            <w:right w:val="none" w:sz="0" w:space="0" w:color="auto"/>
          </w:divBdr>
        </w:div>
      </w:divsChild>
    </w:div>
    <w:div w:id="671491510">
      <w:bodyDiv w:val="1"/>
      <w:marLeft w:val="0"/>
      <w:marRight w:val="0"/>
      <w:marTop w:val="0"/>
      <w:marBottom w:val="0"/>
      <w:divBdr>
        <w:top w:val="none" w:sz="0" w:space="0" w:color="auto"/>
        <w:left w:val="none" w:sz="0" w:space="0" w:color="auto"/>
        <w:bottom w:val="none" w:sz="0" w:space="0" w:color="auto"/>
        <w:right w:val="none" w:sz="0" w:space="0" w:color="auto"/>
      </w:divBdr>
    </w:div>
    <w:div w:id="727146014">
      <w:bodyDiv w:val="1"/>
      <w:marLeft w:val="0"/>
      <w:marRight w:val="0"/>
      <w:marTop w:val="0"/>
      <w:marBottom w:val="0"/>
      <w:divBdr>
        <w:top w:val="none" w:sz="0" w:space="0" w:color="auto"/>
        <w:left w:val="none" w:sz="0" w:space="0" w:color="auto"/>
        <w:bottom w:val="none" w:sz="0" w:space="0" w:color="auto"/>
        <w:right w:val="none" w:sz="0" w:space="0" w:color="auto"/>
      </w:divBdr>
    </w:div>
    <w:div w:id="947202665">
      <w:bodyDiv w:val="1"/>
      <w:marLeft w:val="0"/>
      <w:marRight w:val="0"/>
      <w:marTop w:val="0"/>
      <w:marBottom w:val="0"/>
      <w:divBdr>
        <w:top w:val="none" w:sz="0" w:space="0" w:color="auto"/>
        <w:left w:val="none" w:sz="0" w:space="0" w:color="auto"/>
        <w:bottom w:val="none" w:sz="0" w:space="0" w:color="auto"/>
        <w:right w:val="none" w:sz="0" w:space="0" w:color="auto"/>
      </w:divBdr>
    </w:div>
    <w:div w:id="955018175">
      <w:bodyDiv w:val="1"/>
      <w:marLeft w:val="0"/>
      <w:marRight w:val="0"/>
      <w:marTop w:val="0"/>
      <w:marBottom w:val="0"/>
      <w:divBdr>
        <w:top w:val="none" w:sz="0" w:space="0" w:color="auto"/>
        <w:left w:val="none" w:sz="0" w:space="0" w:color="auto"/>
        <w:bottom w:val="none" w:sz="0" w:space="0" w:color="auto"/>
        <w:right w:val="none" w:sz="0" w:space="0" w:color="auto"/>
      </w:divBdr>
    </w:div>
    <w:div w:id="1002514892">
      <w:bodyDiv w:val="1"/>
      <w:marLeft w:val="0"/>
      <w:marRight w:val="0"/>
      <w:marTop w:val="0"/>
      <w:marBottom w:val="0"/>
      <w:divBdr>
        <w:top w:val="none" w:sz="0" w:space="0" w:color="auto"/>
        <w:left w:val="none" w:sz="0" w:space="0" w:color="auto"/>
        <w:bottom w:val="none" w:sz="0" w:space="0" w:color="auto"/>
        <w:right w:val="none" w:sz="0" w:space="0" w:color="auto"/>
      </w:divBdr>
    </w:div>
    <w:div w:id="1036275032">
      <w:bodyDiv w:val="1"/>
      <w:marLeft w:val="0"/>
      <w:marRight w:val="0"/>
      <w:marTop w:val="0"/>
      <w:marBottom w:val="0"/>
      <w:divBdr>
        <w:top w:val="none" w:sz="0" w:space="0" w:color="auto"/>
        <w:left w:val="none" w:sz="0" w:space="0" w:color="auto"/>
        <w:bottom w:val="none" w:sz="0" w:space="0" w:color="auto"/>
        <w:right w:val="none" w:sz="0" w:space="0" w:color="auto"/>
      </w:divBdr>
      <w:divsChild>
        <w:div w:id="1762294557">
          <w:marLeft w:val="0"/>
          <w:marRight w:val="0"/>
          <w:marTop w:val="0"/>
          <w:marBottom w:val="0"/>
          <w:divBdr>
            <w:top w:val="none" w:sz="0" w:space="0" w:color="auto"/>
            <w:left w:val="none" w:sz="0" w:space="0" w:color="auto"/>
            <w:bottom w:val="none" w:sz="0" w:space="0" w:color="auto"/>
            <w:right w:val="none" w:sz="0" w:space="0" w:color="auto"/>
          </w:divBdr>
        </w:div>
      </w:divsChild>
    </w:div>
    <w:div w:id="1170020343">
      <w:bodyDiv w:val="1"/>
      <w:marLeft w:val="0"/>
      <w:marRight w:val="0"/>
      <w:marTop w:val="0"/>
      <w:marBottom w:val="0"/>
      <w:divBdr>
        <w:top w:val="none" w:sz="0" w:space="0" w:color="auto"/>
        <w:left w:val="none" w:sz="0" w:space="0" w:color="auto"/>
        <w:bottom w:val="none" w:sz="0" w:space="0" w:color="auto"/>
        <w:right w:val="none" w:sz="0" w:space="0" w:color="auto"/>
      </w:divBdr>
    </w:div>
    <w:div w:id="1535457497">
      <w:bodyDiv w:val="1"/>
      <w:marLeft w:val="0"/>
      <w:marRight w:val="0"/>
      <w:marTop w:val="0"/>
      <w:marBottom w:val="0"/>
      <w:divBdr>
        <w:top w:val="none" w:sz="0" w:space="0" w:color="auto"/>
        <w:left w:val="none" w:sz="0" w:space="0" w:color="auto"/>
        <w:bottom w:val="none" w:sz="0" w:space="0" w:color="auto"/>
        <w:right w:val="none" w:sz="0" w:space="0" w:color="auto"/>
      </w:divBdr>
      <w:divsChild>
        <w:div w:id="1397825627">
          <w:marLeft w:val="0"/>
          <w:marRight w:val="0"/>
          <w:marTop w:val="0"/>
          <w:marBottom w:val="0"/>
          <w:divBdr>
            <w:top w:val="none" w:sz="0" w:space="0" w:color="auto"/>
            <w:left w:val="none" w:sz="0" w:space="0" w:color="auto"/>
            <w:bottom w:val="none" w:sz="0" w:space="0" w:color="auto"/>
            <w:right w:val="none" w:sz="0" w:space="0" w:color="auto"/>
          </w:divBdr>
          <w:divsChild>
            <w:div w:id="135299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94344">
      <w:bodyDiv w:val="1"/>
      <w:marLeft w:val="0"/>
      <w:marRight w:val="0"/>
      <w:marTop w:val="0"/>
      <w:marBottom w:val="0"/>
      <w:divBdr>
        <w:top w:val="none" w:sz="0" w:space="0" w:color="auto"/>
        <w:left w:val="none" w:sz="0" w:space="0" w:color="auto"/>
        <w:bottom w:val="none" w:sz="0" w:space="0" w:color="auto"/>
        <w:right w:val="none" w:sz="0" w:space="0" w:color="auto"/>
      </w:divBdr>
    </w:div>
    <w:div w:id="2078240078">
      <w:bodyDiv w:val="1"/>
      <w:marLeft w:val="0"/>
      <w:marRight w:val="0"/>
      <w:marTop w:val="0"/>
      <w:marBottom w:val="0"/>
      <w:divBdr>
        <w:top w:val="none" w:sz="0" w:space="0" w:color="auto"/>
        <w:left w:val="none" w:sz="0" w:space="0" w:color="auto"/>
        <w:bottom w:val="none" w:sz="0" w:space="0" w:color="auto"/>
        <w:right w:val="none" w:sz="0" w:space="0" w:color="auto"/>
      </w:divBdr>
    </w:div>
    <w:div w:id="2117864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hyperlink" Target="ftp://ftp.sra.ebi.ac.uk/vol1/run/ERR376/ERR3764355/vir1_nanopore_drs_4.tar.gz" TargetMode="External"/><Relationship Id="rId39" Type="http://schemas.openxmlformats.org/officeDocument/2006/relationships/image" Target="media/image14.png"/><Relationship Id="rId21" Type="http://schemas.openxmlformats.org/officeDocument/2006/relationships/hyperlink" Target="https://www.ensembl.org/" TargetMode="Externa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Users/yjx/Projects/2022_NanoTrans/(https:/www.ensembl.org" TargetMode="External"/><Relationship Id="rId29" Type="http://schemas.openxmlformats.org/officeDocument/2006/relationships/hyperlink" Target="ftp://ftp.sra.ebi.ac.uk/vol1/run/ERR376/ERR3764358/VIRc_nanopore_drs_3.tar.gz" TargetMode="External"/><Relationship Id="rId11" Type="http://schemas.openxmlformats.org/officeDocument/2006/relationships/footer" Target="footer2.xml"/><Relationship Id="rId24" Type="http://schemas.openxmlformats.org/officeDocument/2006/relationships/hyperlink" Target="ftp://ftp.sra.ebi.ac.uk/vol1/run/ERR376/ERR3764353/vir1_nanopore_drs_2.tar.gz" TargetMode="External"/><Relationship Id="rId32" Type="http://schemas.openxmlformats.org/officeDocument/2006/relationships/hyperlink" Target="https://developer.nvidia.com/cuda-zone" TargetMode="External"/><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hyperlink" Target="ftp://ftp.sra.ebi.ac.uk/vol1/run/ERR376/ERR3764352/vir1_nanopore_drs_1.tar.gz" TargetMode="External"/><Relationship Id="rId28" Type="http://schemas.openxmlformats.org/officeDocument/2006/relationships/hyperlink" Target="ftp://ftp.sra.ebi.ac.uk/vol1/run/ERR376/ERR3764357/VIRc_nanopore_drs_2.tar.gz" TargetMode="External"/><Relationship Id="rId36" Type="http://schemas.openxmlformats.org/officeDocument/2006/relationships/image" Target="media/image11.png"/><Relationship Id="rId49" Type="http://schemas.openxmlformats.org/officeDocument/2006/relationships/footer" Target="footer3.xml"/><Relationship Id="rId10" Type="http://schemas.openxmlformats.org/officeDocument/2006/relationships/footer" Target="footer1.xml"/><Relationship Id="rId19" Type="http://schemas.openxmlformats.org/officeDocument/2006/relationships/hyperlink" Target="https://github.com/yjx1217/NanoTrans.git" TargetMode="External"/><Relationship Id="rId31" Type="http://schemas.openxmlformats.org/officeDocument/2006/relationships/hyperlink" Target="ftp://ftp.sra.ebi.ac.uk/vol1/run/ERR376/ERR3764352/vir1_nanopore_drs_1.tar.gz" TargetMode="External"/><Relationship Id="rId44" Type="http://schemas.openxmlformats.org/officeDocument/2006/relationships/image" Target="media/image1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evomicslab.org/"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hyperlink" Target="ftp://ftp.sra.ebi.ac.uk/vol1/run/ERR376/ERR3764356/VIRc_nanopore_drs_1.tar.gz" TargetMode="External"/><Relationship Id="rId30" Type="http://schemas.openxmlformats.org/officeDocument/2006/relationships/hyperlink" Target="ftp://ftp.sra.ebi.ac.uk/vol1/run/ERR376/ERR3764359/VIRc_nanopore_drs_4.tar.gz" TargetMode="External"/><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8" Type="http://schemas.openxmlformats.org/officeDocument/2006/relationships/image" Target="media/image1.png"/><Relationship Id="rId51" Type="http://schemas.microsoft.com/office/2011/relationships/people" Target="people.xml"/><Relationship Id="rId3" Type="http://schemas.openxmlformats.org/officeDocument/2006/relationships/styles" Target="styles.xml"/><Relationship Id="rId12" Type="http://schemas.openxmlformats.org/officeDocument/2006/relationships/hyperlink" Target="https://doi.org/10.1101/2022.11.29.518309" TargetMode="External"/><Relationship Id="rId17" Type="http://schemas.openxmlformats.org/officeDocument/2006/relationships/image" Target="media/image5.jpeg"/><Relationship Id="rId25" Type="http://schemas.openxmlformats.org/officeDocument/2006/relationships/hyperlink" Target="ftp://ftp.sra.ebi.ac.uk/vol1/run/ERR376/ERR3764354/vir1_nanopore_drs_3.tar.gz"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20" Type="http://schemas.openxmlformats.org/officeDocument/2006/relationships/hyperlink" Target="https://github.com/yjx1217/NanoTrans/issues" TargetMode="External"/><Relationship Id="rId41"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8FB2EF-CE8C-5342-85EB-9137450049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25</Pages>
  <Words>6388</Words>
  <Characters>36415</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Jiaxing Yue</dc:creator>
  <cp:keywords/>
  <dc:description/>
  <cp:lastModifiedBy>杨鲁栋</cp:lastModifiedBy>
  <cp:revision>34</cp:revision>
  <cp:lastPrinted>2019-05-13T01:04:00Z</cp:lastPrinted>
  <dcterms:created xsi:type="dcterms:W3CDTF">2022-11-29T03:14:00Z</dcterms:created>
  <dcterms:modified xsi:type="dcterms:W3CDTF">2024-01-09T07:20:00Z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http://www.zotero.org/styles/bioinformatics</vt:lpwstr>
  </property>
  <property fmtid="{D5CDD505-2E9C-101B-9397-08002B2CF9AE}" pid="3" name="Mendeley Recent Style Name 0_1">
    <vt:lpwstr>Bioinformatics</vt:lpwstr>
  </property>
  <property fmtid="{D5CDD505-2E9C-101B-9397-08002B2CF9AE}" pid="4" name="Mendeley Recent Style Id 1_1">
    <vt:lpwstr>http://www.zotero.org/styles/genome-biology</vt:lpwstr>
  </property>
  <property fmtid="{D5CDD505-2E9C-101B-9397-08002B2CF9AE}" pid="5" name="Mendeley Recent Style Name 1_1">
    <vt:lpwstr>Genome Biology</vt:lpwstr>
  </property>
  <property fmtid="{D5CDD505-2E9C-101B-9397-08002B2CF9AE}" pid="6" name="Mendeley Recent Style Id 2_1">
    <vt:lpwstr>http://www.zotero.org/styles/genome-research</vt:lpwstr>
  </property>
  <property fmtid="{D5CDD505-2E9C-101B-9397-08002B2CF9AE}" pid="7" name="Mendeley Recent Style Name 2_1">
    <vt:lpwstr>Genome Research</vt:lpwstr>
  </property>
  <property fmtid="{D5CDD505-2E9C-101B-9397-08002B2CF9AE}" pid="8" name="Mendeley Recent Style Id 3_1">
    <vt:lpwstr>http://www.zotero.org/styles/ieee</vt:lpwstr>
  </property>
  <property fmtid="{D5CDD505-2E9C-101B-9397-08002B2CF9AE}" pid="9" name="Mendeley Recent Style Name 3_1">
    <vt:lpwstr>IEEE</vt:lpwstr>
  </property>
  <property fmtid="{D5CDD505-2E9C-101B-9397-08002B2CF9AE}" pid="10" name="Mendeley Recent Style Id 4_1">
    <vt:lpwstr>http://www.zotero.org/styles/journal-of-the-acm</vt:lpwstr>
  </property>
  <property fmtid="{D5CDD505-2E9C-101B-9397-08002B2CF9AE}" pid="11" name="Mendeley Recent Style Name 4_1">
    <vt:lpwstr>Journal of the ACM</vt:lpwstr>
  </property>
  <property fmtid="{D5CDD505-2E9C-101B-9397-08002B2CF9AE}" pid="12" name="Mendeley Recent Style Id 5_1">
    <vt:lpwstr>http://www.zotero.org/styles/modern-humanities-research-association</vt:lpwstr>
  </property>
  <property fmtid="{D5CDD505-2E9C-101B-9397-08002B2CF9AE}" pid="13" name="Mendeley Recent Style Name 5_1">
    <vt:lpwstr>Modern Humanities Research Association 3rd edition (note with bibliography)</vt:lpwstr>
  </property>
  <property fmtid="{D5CDD505-2E9C-101B-9397-08002B2CF9AE}" pid="14" name="Mendeley Recent Style Id 6_1">
    <vt:lpwstr>http://www.zotero.org/styles/molecular-biology-and-evolution</vt:lpwstr>
  </property>
  <property fmtid="{D5CDD505-2E9C-101B-9397-08002B2CF9AE}" pid="15" name="Mendeley Recent Style Name 6_1">
    <vt:lpwstr>Molecular Biology and Evolution</vt:lpwstr>
  </property>
  <property fmtid="{D5CDD505-2E9C-101B-9397-08002B2CF9AE}" pid="16" name="Mendeley Recent Style Id 7_1">
    <vt:lpwstr>http://www.zotero.org/styles/national-library-of-medicine</vt:lpwstr>
  </property>
  <property fmtid="{D5CDD505-2E9C-101B-9397-08002B2CF9AE}" pid="17" name="Mendeley Recent Style Name 7_1">
    <vt:lpwstr>National Library of Medicine</vt:lpwstr>
  </property>
  <property fmtid="{D5CDD505-2E9C-101B-9397-08002B2CF9AE}" pid="18" name="Mendeley Recent Style Id 8_1">
    <vt:lpwstr>http://www.zotero.org/styles/nature-protocols</vt:lpwstr>
  </property>
  <property fmtid="{D5CDD505-2E9C-101B-9397-08002B2CF9AE}" pid="19" name="Mendeley Recent Style Name 8_1">
    <vt:lpwstr>Nature Protocols</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c84ecda0-8c19-3be7-b5e7-f083eacfe20b</vt:lpwstr>
  </property>
  <property fmtid="{D5CDD505-2E9C-101B-9397-08002B2CF9AE}" pid="24" name="Mendeley Citation Style_1">
    <vt:lpwstr>http://www.zotero.org/styles/bioinformatics</vt:lpwstr>
  </property>
</Properties>
</file>